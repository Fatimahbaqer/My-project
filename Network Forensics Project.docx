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hAnsiTheme="majorBidi" w:cstheme="majorBidi"/>
        </w:rPr>
        <w:id w:val="976571121"/>
        <w:docPartObj>
          <w:docPartGallery w:val="Cover Pages"/>
          <w:docPartUnique/>
        </w:docPartObj>
      </w:sdtPr>
      <w:sdtEndPr>
        <w:rPr>
          <w:sz w:val="26"/>
          <w:szCs w:val="26"/>
        </w:rPr>
      </w:sdtEndPr>
      <w:sdtContent>
        <w:p w14:paraId="18BF24B0" w14:textId="05566092" w:rsidR="007D23FC" w:rsidRPr="003D5E02" w:rsidRDefault="00A453B2">
          <w:pPr>
            <w:rPr>
              <w:rFonts w:asciiTheme="majorBidi" w:hAnsiTheme="majorBidi" w:cstheme="majorBidi"/>
            </w:rPr>
          </w:pPr>
          <w:r w:rsidRPr="003D5E02">
            <w:rPr>
              <w:rFonts w:asciiTheme="majorBidi" w:hAnsiTheme="majorBidi" w:cstheme="majorBidi"/>
              <w:noProof/>
              <w:color w:val="000000"/>
            </w:rPr>
            <w:drawing>
              <wp:anchor distT="0" distB="0" distL="114300" distR="114300" simplePos="0" relativeHeight="251677696" behindDoc="1" locked="0" layoutInCell="1" allowOverlap="1" wp14:anchorId="1B6EDCAC" wp14:editId="22236E54">
                <wp:simplePos x="0" y="0"/>
                <wp:positionH relativeFrom="column">
                  <wp:posOffset>-624840</wp:posOffset>
                </wp:positionH>
                <wp:positionV relativeFrom="paragraph">
                  <wp:posOffset>0</wp:posOffset>
                </wp:positionV>
                <wp:extent cx="1057910" cy="2378710"/>
                <wp:effectExtent l="0" t="0" r="0" b="0"/>
                <wp:wrapTight wrapText="bothSides">
                  <wp:wrapPolygon edited="0">
                    <wp:start x="1556" y="0"/>
                    <wp:lineTo x="1556" y="20066"/>
                    <wp:lineTo x="5445" y="21277"/>
                    <wp:lineTo x="8168" y="21277"/>
                    <wp:lineTo x="8946" y="20931"/>
                    <wp:lineTo x="15558" y="19893"/>
                    <wp:lineTo x="17503" y="19720"/>
                    <wp:lineTo x="19448" y="18163"/>
                    <wp:lineTo x="18670" y="8995"/>
                    <wp:lineTo x="17892" y="6054"/>
                    <wp:lineTo x="16336" y="5881"/>
                    <wp:lineTo x="18670" y="3114"/>
                    <wp:lineTo x="19059" y="2422"/>
                    <wp:lineTo x="8557" y="346"/>
                    <wp:lineTo x="3890" y="0"/>
                    <wp:lineTo x="1556" y="0"/>
                  </wp:wrapPolygon>
                </wp:wrapTight>
                <wp:docPr id="3" name="image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diagram&#10;&#10;Description automatically generated"/>
                        <pic:cNvPicPr preferRelativeResize="0"/>
                      </pic:nvPicPr>
                      <pic:blipFill>
                        <a:blip r:embed="rId8">
                          <a:extLst>
                            <a:ext uri="{BEBA8EAE-BF5A-486C-A8C5-ECC9F3942E4B}">
                              <a14:imgProps xmlns:a14="http://schemas.microsoft.com/office/drawing/2010/main">
                                <a14:imgLayer r:embed="rId9">
                                  <a14:imgEffect>
                                    <a14:backgroundRemoval t="5851" b="94947" l="9884" r="89535">
                                      <a14:foregroundMark x1="55814" y1="53191" x2="55814" y2="53191"/>
                                      <a14:foregroundMark x1="16860" y1="54255" x2="16860" y2="54255"/>
                                      <a14:foregroundMark x1="22674" y1="64362" x2="22674" y2="64362"/>
                                      <a14:foregroundMark x1="53488" y1="64362" x2="53488" y2="64362"/>
                                      <a14:foregroundMark x1="50581" y1="79521" x2="50581" y2="79521"/>
                                      <a14:foregroundMark x1="56395" y1="86702" x2="56395" y2="86702"/>
                                      <a14:foregroundMark x1="19186" y1="90691" x2="19186" y2="90691"/>
                                      <a14:foregroundMark x1="30814" y1="94947" x2="30814" y2="94947"/>
                                      <a14:foregroundMark x1="29070" y1="78723" x2="29070" y2="78723"/>
                                      <a14:foregroundMark x1="71512" y1="48404" x2="71512" y2="48404"/>
                                      <a14:foregroundMark x1="43605" y1="6383" x2="43605" y2="6383"/>
                                      <a14:foregroundMark x1="27907" y1="5851" x2="27907" y2="5851"/>
                                      <a14:foregroundMark x1="17442" y1="15957" x2="17442" y2="15957"/>
                                      <a14:foregroundMark x1="12791" y1="25532" x2="12791" y2="25532"/>
                                      <a14:foregroundMark x1="13372" y1="39096" x2="13372" y2="39096"/>
                                      <a14:foregroundMark x1="22093" y1="39362" x2="22093" y2="39362"/>
                                      <a14:backgroundMark x1="23256" y1="25532" x2="23256" y2="25532"/>
                                      <a14:backgroundMark x1="36047" y1="62500" x2="36047" y2="62500"/>
                                      <a14:backgroundMark x1="35465" y1="75266" x2="35465" y2="75266"/>
                                      <a14:backgroundMark x1="35465" y1="87234" x2="35465" y2="87234"/>
                                      <a14:backgroundMark x1="48837" y1="85106" x2="48837" y2="85106"/>
                                    </a14:backgroundRemoval>
                                  </a14:imgEffect>
                                </a14:imgLayer>
                              </a14:imgProps>
                            </a:ext>
                            <a:ext uri="{28A0092B-C50C-407E-A947-70E740481C1C}">
                              <a14:useLocalDpi xmlns:a14="http://schemas.microsoft.com/office/drawing/2010/main" val="0"/>
                            </a:ext>
                          </a:extLst>
                        </a:blip>
                        <a:srcRect/>
                        <a:stretch>
                          <a:fillRect/>
                        </a:stretch>
                      </pic:blipFill>
                      <pic:spPr>
                        <a:xfrm>
                          <a:off x="0" y="0"/>
                          <a:ext cx="1057910" cy="2378710"/>
                        </a:xfrm>
                        <a:prstGeom prst="rect">
                          <a:avLst/>
                        </a:prstGeom>
                        <a:ln/>
                      </pic:spPr>
                    </pic:pic>
                  </a:graphicData>
                </a:graphic>
                <wp14:sizeRelH relativeFrom="margin">
                  <wp14:pctWidth>0</wp14:pctWidth>
                </wp14:sizeRelH>
                <wp14:sizeRelV relativeFrom="margin">
                  <wp14:pctHeight>0</wp14:pctHeight>
                </wp14:sizeRelV>
              </wp:anchor>
            </w:drawing>
          </w:r>
          <w:r w:rsidR="007D23FC" w:rsidRPr="003D5E02">
            <w:rPr>
              <w:rFonts w:asciiTheme="majorBidi" w:hAnsiTheme="majorBidi" w:cstheme="majorBidi"/>
              <w:noProof/>
            </w:rPr>
            <mc:AlternateContent>
              <mc:Choice Requires="wps">
                <w:drawing>
                  <wp:anchor distT="0" distB="0" distL="114300" distR="114300" simplePos="0" relativeHeight="251664384" behindDoc="0" locked="0" layoutInCell="1" allowOverlap="1" wp14:anchorId="2B1C7040" wp14:editId="1EBE36E2">
                    <wp:simplePos x="0" y="0"/>
                    <wp:positionH relativeFrom="page">
                      <wp:posOffset>4191000</wp:posOffset>
                    </wp:positionH>
                    <wp:positionV relativeFrom="page">
                      <wp:posOffset>285750</wp:posOffset>
                    </wp:positionV>
                    <wp:extent cx="2894965" cy="4381500"/>
                    <wp:effectExtent l="0" t="0" r="635" b="0"/>
                    <wp:wrapNone/>
                    <wp:docPr id="467" name="Rectangle 81"/>
                    <wp:cNvGraphicFramePr/>
                    <a:graphic xmlns:a="http://schemas.openxmlformats.org/drawingml/2006/main">
                      <a:graphicData uri="http://schemas.microsoft.com/office/word/2010/wordprocessingShape">
                        <wps:wsp>
                          <wps:cNvSpPr/>
                          <wps:spPr>
                            <a:xfrm>
                              <a:off x="0" y="0"/>
                              <a:ext cx="2894965" cy="4381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BD82A" w14:textId="418D73A8" w:rsidR="007D23FC" w:rsidRPr="0010037D" w:rsidRDefault="007D23FC" w:rsidP="007D23FC">
                                <w:pPr>
                                  <w:spacing w:line="480" w:lineRule="auto"/>
                                  <w:rPr>
                                    <w:sz w:val="52"/>
                                    <w:szCs w:val="52"/>
                                  </w:rPr>
                                </w:pPr>
                                <w:r w:rsidRPr="0010037D">
                                  <w:rPr>
                                    <w:sz w:val="52"/>
                                    <w:szCs w:val="52"/>
                                  </w:rPr>
                                  <w:t>SADAIA COMPANY</w:t>
                                </w:r>
                                <w:r w:rsidRPr="0010037D">
                                  <w:rPr>
                                    <w:sz w:val="52"/>
                                    <w:szCs w:val="52"/>
                                  </w:rPr>
                                  <w:br/>
                                </w:r>
                                <w:r w:rsidRPr="007D23FC">
                                  <w:rPr>
                                    <w:color w:val="B4C6E7" w:themeColor="accent1" w:themeTint="66"/>
                                    <w:sz w:val="42"/>
                                    <w:szCs w:val="42"/>
                                  </w:rPr>
                                  <w:t xml:space="preserve">Digital Forensic Report </w:t>
                                </w:r>
                              </w:p>
                              <w:p w14:paraId="48F23ED8" w14:textId="345E285C" w:rsidR="007D23FC" w:rsidRDefault="007D23FC">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1C7040" id="Rectangle 81" o:spid="_x0000_s1026" style="position:absolute;margin-left:330pt;margin-top:22.5pt;width:227.95pt;height:3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" fillcolor="#44546a [3215]" stroked="f" strokeweight="1pt">
                    <v:textbox inset="14.4pt,14.4pt,14.4pt,28.8pt">
                      <w:txbxContent>
                        <w:p w14:paraId="0A2BD82A" w14:textId="418D73A8" w:rsidR="007D23FC" w:rsidRPr="0010037D" w:rsidRDefault="007D23FC" w:rsidP="007D23FC">
                          <w:pPr>
                            <w:spacing w:line="480" w:lineRule="auto"/>
                            <w:rPr>
                              <w:sz w:val="52"/>
                              <w:szCs w:val="52"/>
                            </w:rPr>
                          </w:pPr>
                          <w:r w:rsidRPr="0010037D">
                            <w:rPr>
                              <w:sz w:val="52"/>
                              <w:szCs w:val="52"/>
                            </w:rPr>
                            <w:t>SADAIA COMPANY</w:t>
                          </w:r>
                          <w:r w:rsidRPr="0010037D">
                            <w:rPr>
                              <w:sz w:val="52"/>
                              <w:szCs w:val="52"/>
                            </w:rPr>
                            <w:br/>
                          </w:r>
                          <w:r w:rsidRPr="007D23FC">
                            <w:rPr>
                              <w:color w:val="B4C6E7" w:themeColor="accent1" w:themeTint="66"/>
                              <w:sz w:val="42"/>
                              <w:szCs w:val="42"/>
                            </w:rPr>
                            <w:t xml:space="preserve">Digital Forensic Report </w:t>
                          </w:r>
                        </w:p>
                        <w:p w14:paraId="48F23ED8" w14:textId="345E285C" w:rsidR="007D23FC" w:rsidRDefault="007D23FC">
                          <w:pPr>
                            <w:spacing w:before="240"/>
                            <w:jc w:val="center"/>
                            <w:rPr>
                              <w:color w:val="FFFFFF" w:themeColor="background1"/>
                            </w:rPr>
                          </w:pPr>
                        </w:p>
                      </w:txbxContent>
                    </v:textbox>
                    <w10:wrap anchorx="page" anchory="page"/>
                  </v:rect>
                </w:pict>
              </mc:Fallback>
            </mc:AlternateContent>
          </w:r>
          <w:r w:rsidR="007D23FC" w:rsidRPr="003D5E02">
            <w:rPr>
              <w:rFonts w:asciiTheme="majorBidi" w:hAnsiTheme="majorBidi" w:cstheme="majorBidi"/>
              <w:noProof/>
            </w:rPr>
            <mc:AlternateContent>
              <mc:Choice Requires="wps">
                <w:drawing>
                  <wp:anchor distT="0" distB="0" distL="114300" distR="114300" simplePos="0" relativeHeight="251667456" behindDoc="1" locked="0" layoutInCell="1" allowOverlap="1" wp14:anchorId="4772F694" wp14:editId="024C4815">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C86E4DA" w14:textId="625440CD" w:rsidR="007D23FC" w:rsidRPr="007D23FC" w:rsidRDefault="007D23FC">
                                <w:pPr>
                                  <w:rPr>
                                    <w:color w:val="1F3864" w:themeColor="accent1" w:themeShade="80"/>
                                  </w:rPr>
                                </w:pPr>
                              </w:p>
                              <w:p w14:paraId="18D7AFA3" w14:textId="77777777" w:rsidR="007D23FC" w:rsidRDefault="007D23F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72F694" id="Rectangle 80" o:spid="_x0000_s1027"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3C86E4DA" w14:textId="625440CD" w:rsidR="007D23FC" w:rsidRPr="007D23FC" w:rsidRDefault="007D23FC">
                          <w:pPr>
                            <w:rPr>
                              <w:color w:val="1F3864" w:themeColor="accent1" w:themeShade="80"/>
                            </w:rPr>
                          </w:pPr>
                        </w:p>
                        <w:p w14:paraId="18D7AFA3" w14:textId="77777777" w:rsidR="007D23FC" w:rsidRDefault="007D23FC"/>
                      </w:txbxContent>
                    </v:textbox>
                    <w10:wrap anchorx="page" anchory="page"/>
                  </v:rect>
                </w:pict>
              </mc:Fallback>
            </mc:AlternateContent>
          </w:r>
        </w:p>
        <w:p w14:paraId="1AEF24B4" w14:textId="7E210A6E" w:rsidR="00E76DFB" w:rsidRPr="003D5E02" w:rsidRDefault="00A453B2" w:rsidP="00E92A78">
          <w:pPr>
            <w:rPr>
              <w:rFonts w:asciiTheme="majorBidi" w:hAnsiTheme="majorBidi" w:cstheme="majorBidi"/>
              <w:sz w:val="26"/>
              <w:szCs w:val="26"/>
            </w:rPr>
          </w:pPr>
          <w:r w:rsidRPr="003D5E02">
            <w:rPr>
              <w:rFonts w:asciiTheme="majorBidi" w:hAnsiTheme="majorBidi" w:cstheme="majorBidi"/>
              <w:noProof/>
              <w:rtl/>
            </w:rPr>
            <w:drawing>
              <wp:anchor distT="0" distB="0" distL="114300" distR="114300" simplePos="0" relativeHeight="251679744" behindDoc="1" locked="0" layoutInCell="1" allowOverlap="1" wp14:anchorId="5F991C67" wp14:editId="444C52CC">
                <wp:simplePos x="0" y="0"/>
                <wp:positionH relativeFrom="column">
                  <wp:posOffset>699589</wp:posOffset>
                </wp:positionH>
                <wp:positionV relativeFrom="paragraph">
                  <wp:posOffset>305798</wp:posOffset>
                </wp:positionV>
                <wp:extent cx="1613535" cy="1543050"/>
                <wp:effectExtent l="38100" t="57150" r="43815" b="857250"/>
                <wp:wrapTight wrapText="bothSides">
                  <wp:wrapPolygon edited="0">
                    <wp:start x="8161" y="-800"/>
                    <wp:lineTo x="1530" y="-267"/>
                    <wp:lineTo x="1530" y="4000"/>
                    <wp:lineTo x="-510" y="4000"/>
                    <wp:lineTo x="-510" y="16800"/>
                    <wp:lineTo x="1275" y="16800"/>
                    <wp:lineTo x="1275" y="20000"/>
                    <wp:lineTo x="7140" y="21067"/>
                    <wp:lineTo x="0" y="21867"/>
                    <wp:lineTo x="-510" y="25333"/>
                    <wp:lineTo x="0" y="31467"/>
                    <wp:lineTo x="6630" y="33333"/>
                    <wp:lineTo x="15046" y="33333"/>
                    <wp:lineTo x="15301" y="32800"/>
                    <wp:lineTo x="21677" y="29600"/>
                    <wp:lineTo x="21421" y="25600"/>
                    <wp:lineTo x="21421" y="25333"/>
                    <wp:lineTo x="14791" y="21333"/>
                    <wp:lineTo x="14791" y="21067"/>
                    <wp:lineTo x="20146" y="17067"/>
                    <wp:lineTo x="20401" y="16800"/>
                    <wp:lineTo x="21932" y="12533"/>
                    <wp:lineTo x="21932" y="8267"/>
                    <wp:lineTo x="20146" y="4267"/>
                    <wp:lineTo x="19891" y="4000"/>
                    <wp:lineTo x="13516" y="0"/>
                    <wp:lineTo x="13261" y="-800"/>
                    <wp:lineTo x="8161" y="-800"/>
                  </wp:wrapPolygon>
                </wp:wrapTight>
                <wp:docPr id="4" name="صورة 4" descr="قسم الإعلام (@KFU_CM)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قسم الإعلام (@KFU_CM) | Twitter"/>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2750" b="97250" l="3750" r="98750">
                                      <a14:foregroundMark x1="38250" y1="8750" x2="70750" y2="9250"/>
                                      <a14:foregroundMark x1="70750" y1="9250" x2="92533" y2="23398"/>
                                      <a14:foregroundMark x1="95812" y1="29924" x2="98750" y2="47750"/>
                                      <a14:foregroundMark x1="98750" y1="47750" x2="89750" y2="71250"/>
                                      <a14:foregroundMark x1="65250" y1="6250" x2="65250" y2="6250"/>
                                      <a14:foregroundMark x1="44500" y1="2750" x2="44500" y2="2750"/>
                                      <a14:foregroundMark x1="3750" y1="47000" x2="3750" y2="47000"/>
                                      <a14:foregroundMark x1="47750" y1="54000" x2="47750" y2="54000"/>
                                      <a14:foregroundMark x1="67750" y1="38500" x2="41750" y2="23250"/>
                                      <a14:foregroundMark x1="41750" y1="23250" x2="30000" y2="59000"/>
                                      <a14:foregroundMark x1="30000" y1="59000" x2="74250" y2="55500"/>
                                      <a14:foregroundMark x1="74250" y1="55500" x2="55000" y2="32500"/>
                                      <a14:foregroundMark x1="55000" y1="32500" x2="49250" y2="34500"/>
                                      <a14:foregroundMark x1="30500" y1="54250" x2="56250" y2="72000"/>
                                      <a14:foregroundMark x1="56250" y1="72000" x2="65000" y2="52250"/>
                                      <a14:foregroundMark x1="65000" y1="52250" x2="33250" y2="61500"/>
                                      <a14:foregroundMark x1="33250" y1="61500" x2="34750" y2="64750"/>
                                      <a14:foregroundMark x1="92750" y1="72000" x2="59250" y2="92250"/>
                                      <a14:foregroundMark x1="59250" y1="92250" x2="32750" y2="95750"/>
                                      <a14:foregroundMark x1="32750" y1="95750" x2="15250" y2="72750"/>
                                      <a14:foregroundMark x1="15250" y1="72750" x2="8500" y2="53750"/>
                                      <a14:foregroundMark x1="8500" y1="53750" x2="23000" y2="13250"/>
                                      <a14:foregroundMark x1="23000" y1="13250" x2="61250" y2="7000"/>
                                      <a14:foregroundMark x1="61250" y1="7000" x2="63250" y2="10000"/>
                                      <a14:foregroundMark x1="74750" y1="88500" x2="74750" y2="88500"/>
                                      <a14:foregroundMark x1="55500" y1="97250" x2="55500" y2="97250"/>
                                      <a14:foregroundMark x1="95742" y1="29963" x2="96000" y2="30500"/>
                                      <a14:foregroundMark x1="92750" y1="23750" x2="92911" y2="24084"/>
                                      <a14:backgroundMark x1="92750" y1="23250" x2="93048" y2="23616"/>
                                      <a14:backgroundMark x1="93500" y1="23750" x2="97000" y2="29250"/>
                                      <a14:backgroundMark x1="96500" y1="30000" x2="96500" y2="30000"/>
                                      <a14:backgroundMark x1="96250" y1="29750" x2="96250" y2="2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13535" cy="15430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7D23FC" w:rsidRPr="003D5E02">
            <w:rPr>
              <w:rFonts w:asciiTheme="majorBidi" w:hAnsiTheme="majorBidi" w:cstheme="majorBidi"/>
              <w:noProof/>
              <w:sz w:val="26"/>
              <w:szCs w:val="26"/>
            </w:rPr>
            <mc:AlternateContent>
              <mc:Choice Requires="wps">
                <w:drawing>
                  <wp:anchor distT="0" distB="0" distL="114300" distR="114300" simplePos="0" relativeHeight="251668480" behindDoc="0" locked="0" layoutInCell="1" allowOverlap="1" wp14:anchorId="7A197DEA" wp14:editId="43760826">
                    <wp:simplePos x="0" y="0"/>
                    <wp:positionH relativeFrom="margin">
                      <wp:align>left</wp:align>
                    </wp:positionH>
                    <wp:positionV relativeFrom="paragraph">
                      <wp:posOffset>4914900</wp:posOffset>
                    </wp:positionV>
                    <wp:extent cx="5867400" cy="2457450"/>
                    <wp:effectExtent l="0" t="0" r="0" b="0"/>
                    <wp:wrapNone/>
                    <wp:docPr id="1992203428" name="Text Box 1"/>
                    <wp:cNvGraphicFramePr/>
                    <a:graphic xmlns:a="http://schemas.openxmlformats.org/drawingml/2006/main">
                      <a:graphicData uri="http://schemas.microsoft.com/office/word/2010/wordprocessingShape">
                        <wps:wsp>
                          <wps:cNvSpPr txBox="1"/>
                          <wps:spPr>
                            <a:xfrm>
                              <a:off x="0" y="0"/>
                              <a:ext cx="5867400" cy="2457450"/>
                            </a:xfrm>
                            <a:prstGeom prst="rect">
                              <a:avLst/>
                            </a:prstGeom>
                            <a:noFill/>
                            <a:ln w="6350">
                              <a:noFill/>
                            </a:ln>
                          </wps:spPr>
                          <wps:txbx>
                            <w:txbxContent>
                              <w:tbl>
                                <w:tblPr>
                                  <w:tblStyle w:val="TableGrid"/>
                                  <w:tblW w:w="8501" w:type="dxa"/>
                                  <w:tblLook w:val="04A0" w:firstRow="1" w:lastRow="0" w:firstColumn="1" w:lastColumn="0" w:noHBand="0" w:noVBand="1"/>
                                </w:tblPr>
                                <w:tblGrid>
                                  <w:gridCol w:w="4250"/>
                                  <w:gridCol w:w="4251"/>
                                </w:tblGrid>
                                <w:tr w:rsidR="007D23FC" w:rsidRPr="007D23FC" w14:paraId="22F96F91" w14:textId="77777777" w:rsidTr="00B56485">
                                  <w:trPr>
                                    <w:trHeight w:val="492"/>
                                  </w:trPr>
                                  <w:tc>
                                    <w:tcPr>
                                      <w:tcW w:w="4250" w:type="dxa"/>
                                      <w:shd w:val="clear" w:color="auto" w:fill="8EAADB" w:themeFill="accent1" w:themeFillTint="99"/>
                                      <w:vAlign w:val="center"/>
                                    </w:tcPr>
                                    <w:p w14:paraId="6F9055BC"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Student</w:t>
                                      </w:r>
                                    </w:p>
                                  </w:tc>
                                  <w:tc>
                                    <w:tcPr>
                                      <w:tcW w:w="4251" w:type="dxa"/>
                                      <w:shd w:val="clear" w:color="auto" w:fill="8EAADB" w:themeFill="accent1" w:themeFillTint="99"/>
                                      <w:vAlign w:val="center"/>
                                    </w:tcPr>
                                    <w:p w14:paraId="0F35EE08"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ID</w:t>
                                      </w:r>
                                    </w:p>
                                  </w:tc>
                                </w:tr>
                                <w:tr w:rsidR="007D23FC" w:rsidRPr="007D23FC" w14:paraId="5E4ECD6C" w14:textId="77777777" w:rsidTr="00B56485">
                                  <w:trPr>
                                    <w:trHeight w:val="513"/>
                                  </w:trPr>
                                  <w:tc>
                                    <w:tcPr>
                                      <w:tcW w:w="4250" w:type="dxa"/>
                                      <w:vAlign w:val="center"/>
                                    </w:tcPr>
                                    <w:p w14:paraId="5639CC2A"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Fatimah Baqer</w:t>
                                      </w:r>
                                    </w:p>
                                  </w:tc>
                                  <w:tc>
                                    <w:tcPr>
                                      <w:tcW w:w="4251" w:type="dxa"/>
                                      <w:vAlign w:val="center"/>
                                    </w:tcPr>
                                    <w:p w14:paraId="025A53D5"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219028760</w:t>
                                      </w:r>
                                    </w:p>
                                  </w:tc>
                                </w:tr>
                                <w:tr w:rsidR="007D23FC" w:rsidRPr="007D23FC" w14:paraId="60594DA7" w14:textId="77777777" w:rsidTr="00B56485">
                                  <w:trPr>
                                    <w:trHeight w:val="492"/>
                                  </w:trPr>
                                  <w:tc>
                                    <w:tcPr>
                                      <w:tcW w:w="4250" w:type="dxa"/>
                                      <w:vAlign w:val="center"/>
                                    </w:tcPr>
                                    <w:p w14:paraId="102B872D"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Rahaf Ahmed</w:t>
                                      </w:r>
                                    </w:p>
                                  </w:tc>
                                  <w:tc>
                                    <w:tcPr>
                                      <w:tcW w:w="4251" w:type="dxa"/>
                                      <w:vAlign w:val="center"/>
                                    </w:tcPr>
                                    <w:p w14:paraId="70ED72C8"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219023195</w:t>
                                      </w:r>
                                    </w:p>
                                  </w:tc>
                                </w:tr>
                                <w:tr w:rsidR="007D23FC" w:rsidRPr="007D23FC" w14:paraId="331F6084" w14:textId="77777777" w:rsidTr="00B56485">
                                  <w:trPr>
                                    <w:trHeight w:val="513"/>
                                  </w:trPr>
                                  <w:tc>
                                    <w:tcPr>
                                      <w:tcW w:w="4250" w:type="dxa"/>
                                      <w:vAlign w:val="center"/>
                                    </w:tcPr>
                                    <w:p w14:paraId="5D04E831"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Maryam Alateeq</w:t>
                                      </w:r>
                                    </w:p>
                                  </w:tc>
                                  <w:tc>
                                    <w:tcPr>
                                      <w:tcW w:w="4251" w:type="dxa"/>
                                      <w:vAlign w:val="center"/>
                                    </w:tcPr>
                                    <w:p w14:paraId="204C888E"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219022438</w:t>
                                      </w:r>
                                    </w:p>
                                  </w:tc>
                                </w:tr>
                              </w:tbl>
                              <w:p w14:paraId="0FA543A5" w14:textId="77777777" w:rsidR="007D23FC" w:rsidRPr="007D23FC" w:rsidRDefault="007D23FC">
                                <w:pPr>
                                  <w:rPr>
                                    <w:sz w:val="28"/>
                                    <w:szCs w:val="28"/>
                                  </w:rPr>
                                </w:pPr>
                              </w:p>
                              <w:tbl>
                                <w:tblPr>
                                  <w:tblStyle w:val="TableGrid"/>
                                  <w:tblW w:w="8501" w:type="dxa"/>
                                  <w:tblInd w:w="-5" w:type="dxa"/>
                                  <w:tblLook w:val="04A0" w:firstRow="1" w:lastRow="0" w:firstColumn="1" w:lastColumn="0" w:noHBand="0" w:noVBand="1"/>
                                </w:tblPr>
                                <w:tblGrid>
                                  <w:gridCol w:w="4250"/>
                                  <w:gridCol w:w="4251"/>
                                </w:tblGrid>
                                <w:tr w:rsidR="007D23FC" w:rsidRPr="008119FE" w14:paraId="06245B04" w14:textId="77777777" w:rsidTr="007D23FC">
                                  <w:trPr>
                                    <w:trHeight w:val="513"/>
                                  </w:trPr>
                                  <w:tc>
                                    <w:tcPr>
                                      <w:tcW w:w="4250" w:type="dxa"/>
                                      <w:shd w:val="clear" w:color="auto" w:fill="8EAADB" w:themeFill="accent1" w:themeFillTint="99"/>
                                      <w:vAlign w:val="center"/>
                                    </w:tcPr>
                                    <w:p w14:paraId="01073EA9"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Instructor</w:t>
                                      </w:r>
                                    </w:p>
                                  </w:tc>
                                  <w:tc>
                                    <w:tcPr>
                                      <w:tcW w:w="4251" w:type="dxa"/>
                                      <w:vAlign w:val="center"/>
                                    </w:tcPr>
                                    <w:p w14:paraId="0DFB8B86" w14:textId="77777777" w:rsidR="007D23FC" w:rsidRPr="00FA685E" w:rsidRDefault="007D23FC" w:rsidP="007D23FC">
                                      <w:pPr>
                                        <w:jc w:val="center"/>
                                        <w:rPr>
                                          <w:color w:val="1F3864" w:themeColor="accent1" w:themeShade="80"/>
                                          <w:sz w:val="32"/>
                                          <w:szCs w:val="32"/>
                                          <w:lang w:val="it-IT"/>
                                        </w:rPr>
                                      </w:pPr>
                                      <w:r w:rsidRPr="007D23FC">
                                        <w:rPr>
                                          <w:color w:val="1F3864" w:themeColor="accent1" w:themeShade="80"/>
                                          <w:sz w:val="32"/>
                                          <w:szCs w:val="32"/>
                                          <w:lang w:val="it-IT"/>
                                        </w:rPr>
                                        <w:t>Dr. Abdulallh Al-Bo-Ali</w:t>
                                      </w:r>
                                    </w:p>
                                  </w:tc>
                                </w:tr>
                              </w:tbl>
                              <w:p w14:paraId="20448DF9" w14:textId="77777777" w:rsidR="007D23FC" w:rsidRPr="00FA685E" w:rsidRDefault="007D23FC">
                                <w:pPr>
                                  <w:rPr>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97DEA" id="_x0000_t202" coordsize="21600,21600" o:spt="202" path="m,l,21600r21600,l21600,xe">
                    <v:stroke joinstyle="miter"/>
                    <v:path gradientshapeok="t" o:connecttype="rect"/>
                  </v:shapetype>
                  <v:shape id="Text Box 1" o:spid="_x0000_s1028" type="#_x0000_t202" style="position:absolute;margin-left:0;margin-top:387pt;width:462pt;height:19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hAGgIAADQ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" filled="f" stroked="f" strokeweight=".5pt">
                    <v:textbox>
                      <w:txbxContent>
                        <w:tbl>
                          <w:tblPr>
                            <w:tblStyle w:val="TableGrid"/>
                            <w:tblW w:w="8501" w:type="dxa"/>
                            <w:tblLook w:val="04A0" w:firstRow="1" w:lastRow="0" w:firstColumn="1" w:lastColumn="0" w:noHBand="0" w:noVBand="1"/>
                          </w:tblPr>
                          <w:tblGrid>
                            <w:gridCol w:w="4250"/>
                            <w:gridCol w:w="4251"/>
                          </w:tblGrid>
                          <w:tr w:rsidR="007D23FC" w:rsidRPr="007D23FC" w14:paraId="22F96F91" w14:textId="77777777" w:rsidTr="00B56485">
                            <w:trPr>
                              <w:trHeight w:val="492"/>
                            </w:trPr>
                            <w:tc>
                              <w:tcPr>
                                <w:tcW w:w="4250" w:type="dxa"/>
                                <w:shd w:val="clear" w:color="auto" w:fill="8EAADB" w:themeFill="accent1" w:themeFillTint="99"/>
                                <w:vAlign w:val="center"/>
                              </w:tcPr>
                              <w:p w14:paraId="6F9055BC"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Student</w:t>
                                </w:r>
                              </w:p>
                            </w:tc>
                            <w:tc>
                              <w:tcPr>
                                <w:tcW w:w="4251" w:type="dxa"/>
                                <w:shd w:val="clear" w:color="auto" w:fill="8EAADB" w:themeFill="accent1" w:themeFillTint="99"/>
                                <w:vAlign w:val="center"/>
                              </w:tcPr>
                              <w:p w14:paraId="0F35EE08"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ID</w:t>
                                </w:r>
                              </w:p>
                            </w:tc>
                          </w:tr>
                          <w:tr w:rsidR="007D23FC" w:rsidRPr="007D23FC" w14:paraId="5E4ECD6C" w14:textId="77777777" w:rsidTr="00B56485">
                            <w:trPr>
                              <w:trHeight w:val="513"/>
                            </w:trPr>
                            <w:tc>
                              <w:tcPr>
                                <w:tcW w:w="4250" w:type="dxa"/>
                                <w:vAlign w:val="center"/>
                              </w:tcPr>
                              <w:p w14:paraId="5639CC2A"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Fatimah Baqer</w:t>
                                </w:r>
                              </w:p>
                            </w:tc>
                            <w:tc>
                              <w:tcPr>
                                <w:tcW w:w="4251" w:type="dxa"/>
                                <w:vAlign w:val="center"/>
                              </w:tcPr>
                              <w:p w14:paraId="025A53D5"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219028760</w:t>
                                </w:r>
                              </w:p>
                            </w:tc>
                          </w:tr>
                          <w:tr w:rsidR="007D23FC" w:rsidRPr="007D23FC" w14:paraId="60594DA7" w14:textId="77777777" w:rsidTr="00B56485">
                            <w:trPr>
                              <w:trHeight w:val="492"/>
                            </w:trPr>
                            <w:tc>
                              <w:tcPr>
                                <w:tcW w:w="4250" w:type="dxa"/>
                                <w:vAlign w:val="center"/>
                              </w:tcPr>
                              <w:p w14:paraId="102B872D"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Rahaf Ahmed</w:t>
                                </w:r>
                              </w:p>
                            </w:tc>
                            <w:tc>
                              <w:tcPr>
                                <w:tcW w:w="4251" w:type="dxa"/>
                                <w:vAlign w:val="center"/>
                              </w:tcPr>
                              <w:p w14:paraId="70ED72C8"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219023195</w:t>
                                </w:r>
                              </w:p>
                            </w:tc>
                          </w:tr>
                          <w:tr w:rsidR="007D23FC" w:rsidRPr="007D23FC" w14:paraId="331F6084" w14:textId="77777777" w:rsidTr="00B56485">
                            <w:trPr>
                              <w:trHeight w:val="513"/>
                            </w:trPr>
                            <w:tc>
                              <w:tcPr>
                                <w:tcW w:w="4250" w:type="dxa"/>
                                <w:vAlign w:val="center"/>
                              </w:tcPr>
                              <w:p w14:paraId="5D04E831"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Maryam Alateeq</w:t>
                                </w:r>
                              </w:p>
                            </w:tc>
                            <w:tc>
                              <w:tcPr>
                                <w:tcW w:w="4251" w:type="dxa"/>
                                <w:vAlign w:val="center"/>
                              </w:tcPr>
                              <w:p w14:paraId="204C888E"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219022438</w:t>
                                </w:r>
                              </w:p>
                            </w:tc>
                          </w:tr>
                        </w:tbl>
                        <w:p w14:paraId="0FA543A5" w14:textId="77777777" w:rsidR="007D23FC" w:rsidRPr="007D23FC" w:rsidRDefault="007D23FC">
                          <w:pPr>
                            <w:rPr>
                              <w:sz w:val="28"/>
                              <w:szCs w:val="28"/>
                            </w:rPr>
                          </w:pPr>
                        </w:p>
                        <w:tbl>
                          <w:tblPr>
                            <w:tblStyle w:val="TableGrid"/>
                            <w:tblW w:w="8501" w:type="dxa"/>
                            <w:tblInd w:w="-5" w:type="dxa"/>
                            <w:tblLook w:val="04A0" w:firstRow="1" w:lastRow="0" w:firstColumn="1" w:lastColumn="0" w:noHBand="0" w:noVBand="1"/>
                          </w:tblPr>
                          <w:tblGrid>
                            <w:gridCol w:w="4250"/>
                            <w:gridCol w:w="4251"/>
                          </w:tblGrid>
                          <w:tr w:rsidR="007D23FC" w:rsidRPr="008119FE" w14:paraId="06245B04" w14:textId="77777777" w:rsidTr="007D23FC">
                            <w:trPr>
                              <w:trHeight w:val="513"/>
                            </w:trPr>
                            <w:tc>
                              <w:tcPr>
                                <w:tcW w:w="4250" w:type="dxa"/>
                                <w:shd w:val="clear" w:color="auto" w:fill="8EAADB" w:themeFill="accent1" w:themeFillTint="99"/>
                                <w:vAlign w:val="center"/>
                              </w:tcPr>
                              <w:p w14:paraId="01073EA9" w14:textId="77777777" w:rsidR="007D23FC" w:rsidRPr="007D23FC" w:rsidRDefault="007D23FC" w:rsidP="007D23FC">
                                <w:pPr>
                                  <w:jc w:val="center"/>
                                  <w:rPr>
                                    <w:color w:val="1F3864" w:themeColor="accent1" w:themeShade="80"/>
                                    <w:sz w:val="32"/>
                                    <w:szCs w:val="32"/>
                                  </w:rPr>
                                </w:pPr>
                                <w:r w:rsidRPr="007D23FC">
                                  <w:rPr>
                                    <w:color w:val="1F3864" w:themeColor="accent1" w:themeShade="80"/>
                                    <w:sz w:val="32"/>
                                    <w:szCs w:val="32"/>
                                  </w:rPr>
                                  <w:t>Instructor</w:t>
                                </w:r>
                              </w:p>
                            </w:tc>
                            <w:tc>
                              <w:tcPr>
                                <w:tcW w:w="4251" w:type="dxa"/>
                                <w:vAlign w:val="center"/>
                              </w:tcPr>
                              <w:p w14:paraId="0DFB8B86" w14:textId="77777777" w:rsidR="007D23FC" w:rsidRPr="00FA685E" w:rsidRDefault="007D23FC" w:rsidP="007D23FC">
                                <w:pPr>
                                  <w:jc w:val="center"/>
                                  <w:rPr>
                                    <w:color w:val="1F3864" w:themeColor="accent1" w:themeShade="80"/>
                                    <w:sz w:val="32"/>
                                    <w:szCs w:val="32"/>
                                    <w:lang w:val="it-IT"/>
                                  </w:rPr>
                                </w:pPr>
                                <w:r w:rsidRPr="007D23FC">
                                  <w:rPr>
                                    <w:color w:val="1F3864" w:themeColor="accent1" w:themeShade="80"/>
                                    <w:sz w:val="32"/>
                                    <w:szCs w:val="32"/>
                                    <w:lang w:val="it-IT"/>
                                  </w:rPr>
                                  <w:t>Dr. Abdulallh Al-Bo-Ali</w:t>
                                </w:r>
                              </w:p>
                            </w:tc>
                          </w:tr>
                        </w:tbl>
                        <w:p w14:paraId="20448DF9" w14:textId="77777777" w:rsidR="007D23FC" w:rsidRPr="00FA685E" w:rsidRDefault="007D23FC">
                          <w:pPr>
                            <w:rPr>
                              <w:lang w:val="it-IT"/>
                            </w:rPr>
                          </w:pPr>
                        </w:p>
                      </w:txbxContent>
                    </v:textbox>
                    <w10:wrap anchorx="margin"/>
                  </v:shape>
                </w:pict>
              </mc:Fallback>
            </mc:AlternateContent>
          </w:r>
          <w:r w:rsidR="007D23FC" w:rsidRPr="003D5E02">
            <w:rPr>
              <w:rFonts w:asciiTheme="majorBidi" w:hAnsiTheme="majorBidi" w:cstheme="majorBidi"/>
              <w:sz w:val="26"/>
              <w:szCs w:val="26"/>
            </w:rPr>
            <w:br w:type="page"/>
          </w:r>
        </w:p>
      </w:sdtContent>
    </w:sdt>
    <w:sdt>
      <w:sdtPr>
        <w:rPr>
          <w:rFonts w:asciiTheme="majorBidi" w:eastAsiaTheme="minorHAnsi" w:hAnsiTheme="majorBidi"/>
          <w:color w:val="auto"/>
          <w:kern w:val="2"/>
          <w:sz w:val="22"/>
          <w:szCs w:val="22"/>
          <w14:ligatures w14:val="standardContextual"/>
        </w:rPr>
        <w:id w:val="891552385"/>
        <w:docPartObj>
          <w:docPartGallery w:val="Table of Contents"/>
          <w:docPartUnique/>
        </w:docPartObj>
      </w:sdtPr>
      <w:sdtEndPr>
        <w:rPr>
          <w:b/>
          <w:bCs/>
          <w:noProof/>
        </w:rPr>
      </w:sdtEndPr>
      <w:sdtContent>
        <w:p w14:paraId="1EFDC0C8" w14:textId="10B4A8C6" w:rsidR="00E76DFB" w:rsidRPr="003D5E02" w:rsidRDefault="00E32CF0">
          <w:pPr>
            <w:pStyle w:val="TOCHeading"/>
            <w:rPr>
              <w:rFonts w:asciiTheme="majorBidi" w:hAnsiTheme="majorBidi"/>
            </w:rPr>
          </w:pPr>
          <w:r w:rsidRPr="003D5E02">
            <w:rPr>
              <w:rFonts w:asciiTheme="majorBidi" w:hAnsiTheme="majorBidi"/>
            </w:rPr>
            <w:t>Table of</w:t>
          </w:r>
          <w:r w:rsidRPr="003D5E02">
            <w:rPr>
              <w:rFonts w:asciiTheme="majorBidi" w:eastAsiaTheme="minorHAnsi" w:hAnsiTheme="majorBidi"/>
              <w:color w:val="auto"/>
              <w:kern w:val="2"/>
              <w:sz w:val="22"/>
              <w:szCs w:val="22"/>
              <w14:ligatures w14:val="standardContextual"/>
            </w:rPr>
            <w:t xml:space="preserve"> </w:t>
          </w:r>
          <w:r w:rsidR="00E76DFB" w:rsidRPr="003D5E02">
            <w:rPr>
              <w:rFonts w:asciiTheme="majorBidi" w:hAnsiTheme="majorBidi"/>
            </w:rPr>
            <w:t>Contents</w:t>
          </w:r>
        </w:p>
        <w:p w14:paraId="6376F0FC" w14:textId="786A7AB1" w:rsidR="00EB0D17" w:rsidRDefault="00E76DFB">
          <w:pPr>
            <w:pStyle w:val="TOC1"/>
            <w:tabs>
              <w:tab w:val="right" w:leader="dot" w:pos="8636"/>
            </w:tabs>
            <w:rPr>
              <w:rFonts w:eastAsiaTheme="minorEastAsia"/>
              <w:noProof/>
            </w:rPr>
          </w:pPr>
          <w:r w:rsidRPr="003D5E02">
            <w:rPr>
              <w:rFonts w:asciiTheme="majorBidi" w:hAnsiTheme="majorBidi" w:cstheme="majorBidi"/>
            </w:rPr>
            <w:fldChar w:fldCharType="begin"/>
          </w:r>
          <w:r w:rsidRPr="003D5E02">
            <w:rPr>
              <w:rFonts w:asciiTheme="majorBidi" w:hAnsiTheme="majorBidi" w:cstheme="majorBidi"/>
            </w:rPr>
            <w:instrText xml:space="preserve"> TOC \o "1-3" \h \z \u </w:instrText>
          </w:r>
          <w:r w:rsidRPr="003D5E02">
            <w:rPr>
              <w:rFonts w:asciiTheme="majorBidi" w:hAnsiTheme="majorBidi" w:cstheme="majorBidi"/>
            </w:rPr>
            <w:fldChar w:fldCharType="separate"/>
          </w:r>
          <w:hyperlink w:anchor="_Toc137670821" w:history="1">
            <w:r w:rsidR="00EB0D17" w:rsidRPr="00724616">
              <w:rPr>
                <w:rStyle w:val="Hyperlink"/>
                <w:rFonts w:asciiTheme="majorBidi" w:hAnsiTheme="majorBidi"/>
                <w:noProof/>
              </w:rPr>
              <w:t>Table of Figures</w:t>
            </w:r>
            <w:r w:rsidR="00EB0D17">
              <w:rPr>
                <w:noProof/>
                <w:webHidden/>
              </w:rPr>
              <w:tab/>
            </w:r>
            <w:r w:rsidR="00EB0D17">
              <w:rPr>
                <w:noProof/>
                <w:webHidden/>
              </w:rPr>
              <w:fldChar w:fldCharType="begin"/>
            </w:r>
            <w:r w:rsidR="00EB0D17">
              <w:rPr>
                <w:noProof/>
                <w:webHidden/>
              </w:rPr>
              <w:instrText xml:space="preserve"> PAGEREF _Toc137670821 \h </w:instrText>
            </w:r>
            <w:r w:rsidR="00EB0D17">
              <w:rPr>
                <w:noProof/>
                <w:webHidden/>
              </w:rPr>
            </w:r>
            <w:r w:rsidR="00EB0D17">
              <w:rPr>
                <w:noProof/>
                <w:webHidden/>
              </w:rPr>
              <w:fldChar w:fldCharType="separate"/>
            </w:r>
            <w:r w:rsidR="00EB0D17">
              <w:rPr>
                <w:noProof/>
                <w:webHidden/>
              </w:rPr>
              <w:t>2</w:t>
            </w:r>
            <w:r w:rsidR="00EB0D17">
              <w:rPr>
                <w:noProof/>
                <w:webHidden/>
              </w:rPr>
              <w:fldChar w:fldCharType="end"/>
            </w:r>
          </w:hyperlink>
        </w:p>
        <w:p w14:paraId="6507D973" w14:textId="39A9C16A" w:rsidR="00EB0D17" w:rsidRDefault="00EB0D17">
          <w:pPr>
            <w:pStyle w:val="TOC1"/>
            <w:tabs>
              <w:tab w:val="right" w:leader="dot" w:pos="8636"/>
            </w:tabs>
            <w:rPr>
              <w:rFonts w:eastAsiaTheme="minorEastAsia"/>
              <w:noProof/>
            </w:rPr>
          </w:pPr>
          <w:hyperlink w:anchor="_Toc137670822" w:history="1">
            <w:r w:rsidRPr="00724616">
              <w:rPr>
                <w:rStyle w:val="Hyperlink"/>
                <w:rFonts w:asciiTheme="majorBidi" w:hAnsiTheme="majorBidi"/>
                <w:noProof/>
              </w:rPr>
              <w:t>Address Resolution Protocol (ARP) Spoofing</w:t>
            </w:r>
            <w:r>
              <w:rPr>
                <w:noProof/>
                <w:webHidden/>
              </w:rPr>
              <w:tab/>
            </w:r>
            <w:r>
              <w:rPr>
                <w:noProof/>
                <w:webHidden/>
              </w:rPr>
              <w:fldChar w:fldCharType="begin"/>
            </w:r>
            <w:r>
              <w:rPr>
                <w:noProof/>
                <w:webHidden/>
              </w:rPr>
              <w:instrText xml:space="preserve"> PAGEREF _Toc137670822 \h </w:instrText>
            </w:r>
            <w:r>
              <w:rPr>
                <w:noProof/>
                <w:webHidden/>
              </w:rPr>
            </w:r>
            <w:r>
              <w:rPr>
                <w:noProof/>
                <w:webHidden/>
              </w:rPr>
              <w:fldChar w:fldCharType="separate"/>
            </w:r>
            <w:r>
              <w:rPr>
                <w:noProof/>
                <w:webHidden/>
              </w:rPr>
              <w:t>4</w:t>
            </w:r>
            <w:r>
              <w:rPr>
                <w:noProof/>
                <w:webHidden/>
              </w:rPr>
              <w:fldChar w:fldCharType="end"/>
            </w:r>
          </w:hyperlink>
        </w:p>
        <w:p w14:paraId="792DEBD0" w14:textId="6FCED33E" w:rsidR="00EB0D17" w:rsidRDefault="00EB0D17">
          <w:pPr>
            <w:pStyle w:val="TOC1"/>
            <w:tabs>
              <w:tab w:val="left" w:pos="440"/>
              <w:tab w:val="right" w:leader="dot" w:pos="8636"/>
            </w:tabs>
            <w:rPr>
              <w:rFonts w:eastAsiaTheme="minorEastAsia"/>
              <w:noProof/>
            </w:rPr>
          </w:pPr>
          <w:hyperlink w:anchor="_Toc137670823" w:history="1">
            <w:r w:rsidRPr="00724616">
              <w:rPr>
                <w:rStyle w:val="Hyperlink"/>
                <w:rFonts w:asciiTheme="majorBidi" w:hAnsiTheme="majorBidi"/>
                <w:noProof/>
              </w:rPr>
              <w:t>1.</w:t>
            </w:r>
            <w:r>
              <w:rPr>
                <w:rFonts w:eastAsiaTheme="minorEastAsia"/>
                <w:noProof/>
              </w:rPr>
              <w:tab/>
            </w:r>
            <w:r w:rsidRPr="00724616">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_Toc137670823 \h </w:instrText>
            </w:r>
            <w:r>
              <w:rPr>
                <w:noProof/>
                <w:webHidden/>
              </w:rPr>
            </w:r>
            <w:r>
              <w:rPr>
                <w:noProof/>
                <w:webHidden/>
              </w:rPr>
              <w:fldChar w:fldCharType="separate"/>
            </w:r>
            <w:r>
              <w:rPr>
                <w:noProof/>
                <w:webHidden/>
              </w:rPr>
              <w:t>4</w:t>
            </w:r>
            <w:r>
              <w:rPr>
                <w:noProof/>
                <w:webHidden/>
              </w:rPr>
              <w:fldChar w:fldCharType="end"/>
            </w:r>
          </w:hyperlink>
        </w:p>
        <w:p w14:paraId="71BC7F00" w14:textId="62C08E98" w:rsidR="00EB0D17" w:rsidRDefault="00EB0D17">
          <w:pPr>
            <w:pStyle w:val="TOC2"/>
            <w:tabs>
              <w:tab w:val="left" w:pos="880"/>
              <w:tab w:val="right" w:leader="dot" w:pos="8636"/>
            </w:tabs>
            <w:rPr>
              <w:rFonts w:eastAsiaTheme="minorEastAsia"/>
              <w:noProof/>
            </w:rPr>
          </w:pPr>
          <w:hyperlink w:anchor="_Toc137670824" w:history="1">
            <w:r w:rsidRPr="00724616">
              <w:rPr>
                <w:rStyle w:val="Hyperlink"/>
                <w:rFonts w:asciiTheme="majorBidi" w:hAnsiTheme="majorBidi"/>
                <w:noProof/>
                <w:rtl/>
              </w:rPr>
              <w:t>1.1</w:t>
            </w:r>
            <w:r>
              <w:rPr>
                <w:rFonts w:eastAsiaTheme="minorEastAsia"/>
                <w:noProof/>
              </w:rPr>
              <w:tab/>
            </w:r>
            <w:r w:rsidRPr="00724616">
              <w:rPr>
                <w:rStyle w:val="Hyperlink"/>
                <w:rFonts w:asciiTheme="majorBidi" w:hAnsiTheme="majorBidi"/>
                <w:noProof/>
              </w:rPr>
              <w:t>Summary of case and tasking</w:t>
            </w:r>
            <w:r>
              <w:rPr>
                <w:noProof/>
                <w:webHidden/>
              </w:rPr>
              <w:tab/>
            </w:r>
            <w:r>
              <w:rPr>
                <w:noProof/>
                <w:webHidden/>
              </w:rPr>
              <w:fldChar w:fldCharType="begin"/>
            </w:r>
            <w:r>
              <w:rPr>
                <w:noProof/>
                <w:webHidden/>
              </w:rPr>
              <w:instrText xml:space="preserve"> PAGEREF _Toc137670824 \h </w:instrText>
            </w:r>
            <w:r>
              <w:rPr>
                <w:noProof/>
                <w:webHidden/>
              </w:rPr>
            </w:r>
            <w:r>
              <w:rPr>
                <w:noProof/>
                <w:webHidden/>
              </w:rPr>
              <w:fldChar w:fldCharType="separate"/>
            </w:r>
            <w:r>
              <w:rPr>
                <w:noProof/>
                <w:webHidden/>
              </w:rPr>
              <w:t>4</w:t>
            </w:r>
            <w:r>
              <w:rPr>
                <w:noProof/>
                <w:webHidden/>
              </w:rPr>
              <w:fldChar w:fldCharType="end"/>
            </w:r>
          </w:hyperlink>
        </w:p>
        <w:p w14:paraId="67610754" w14:textId="6DA3AD35" w:rsidR="00EB0D17" w:rsidRDefault="00EB0D17">
          <w:pPr>
            <w:pStyle w:val="TOC1"/>
            <w:tabs>
              <w:tab w:val="left" w:pos="440"/>
              <w:tab w:val="right" w:leader="dot" w:pos="8636"/>
            </w:tabs>
            <w:rPr>
              <w:rFonts w:eastAsiaTheme="minorEastAsia"/>
              <w:noProof/>
            </w:rPr>
          </w:pPr>
          <w:hyperlink w:anchor="_Toc137670825" w:history="1">
            <w:r w:rsidRPr="00724616">
              <w:rPr>
                <w:rStyle w:val="Hyperlink"/>
                <w:rFonts w:asciiTheme="majorBidi" w:hAnsiTheme="majorBidi"/>
                <w:noProof/>
              </w:rPr>
              <w:t>2.</w:t>
            </w:r>
            <w:r>
              <w:rPr>
                <w:rFonts w:eastAsiaTheme="minorEastAsia"/>
                <w:noProof/>
              </w:rPr>
              <w:tab/>
            </w:r>
            <w:r w:rsidRPr="00724616">
              <w:rPr>
                <w:rStyle w:val="Hyperlink"/>
                <w:rFonts w:asciiTheme="majorBidi" w:hAnsiTheme="majorBidi"/>
                <w:noProof/>
              </w:rPr>
              <w:t>Forensic examination</w:t>
            </w:r>
            <w:r>
              <w:rPr>
                <w:noProof/>
                <w:webHidden/>
              </w:rPr>
              <w:tab/>
            </w:r>
            <w:r>
              <w:rPr>
                <w:noProof/>
                <w:webHidden/>
              </w:rPr>
              <w:fldChar w:fldCharType="begin"/>
            </w:r>
            <w:r>
              <w:rPr>
                <w:noProof/>
                <w:webHidden/>
              </w:rPr>
              <w:instrText xml:space="preserve"> PAGEREF _Toc137670825 \h </w:instrText>
            </w:r>
            <w:r>
              <w:rPr>
                <w:noProof/>
                <w:webHidden/>
              </w:rPr>
            </w:r>
            <w:r>
              <w:rPr>
                <w:noProof/>
                <w:webHidden/>
              </w:rPr>
              <w:fldChar w:fldCharType="separate"/>
            </w:r>
            <w:r>
              <w:rPr>
                <w:noProof/>
                <w:webHidden/>
              </w:rPr>
              <w:t>4</w:t>
            </w:r>
            <w:r>
              <w:rPr>
                <w:noProof/>
                <w:webHidden/>
              </w:rPr>
              <w:fldChar w:fldCharType="end"/>
            </w:r>
          </w:hyperlink>
        </w:p>
        <w:p w14:paraId="106303C0" w14:textId="49456B47" w:rsidR="00EB0D17" w:rsidRDefault="00EB0D17">
          <w:pPr>
            <w:pStyle w:val="TOC2"/>
            <w:tabs>
              <w:tab w:val="right" w:leader="dot" w:pos="8636"/>
            </w:tabs>
            <w:rPr>
              <w:rFonts w:eastAsiaTheme="minorEastAsia"/>
              <w:noProof/>
            </w:rPr>
          </w:pPr>
          <w:hyperlink w:anchor="_Toc137670826" w:history="1">
            <w:r w:rsidRPr="00724616">
              <w:rPr>
                <w:rStyle w:val="Hyperlink"/>
                <w:rFonts w:asciiTheme="majorBidi" w:hAnsiTheme="majorBidi"/>
                <w:noProof/>
              </w:rPr>
              <w:t>2.1 Tools</w:t>
            </w:r>
            <w:r>
              <w:rPr>
                <w:noProof/>
                <w:webHidden/>
              </w:rPr>
              <w:tab/>
            </w:r>
            <w:r>
              <w:rPr>
                <w:noProof/>
                <w:webHidden/>
              </w:rPr>
              <w:fldChar w:fldCharType="begin"/>
            </w:r>
            <w:r>
              <w:rPr>
                <w:noProof/>
                <w:webHidden/>
              </w:rPr>
              <w:instrText xml:space="preserve"> PAGEREF _Toc137670826 \h </w:instrText>
            </w:r>
            <w:r>
              <w:rPr>
                <w:noProof/>
                <w:webHidden/>
              </w:rPr>
            </w:r>
            <w:r>
              <w:rPr>
                <w:noProof/>
                <w:webHidden/>
              </w:rPr>
              <w:fldChar w:fldCharType="separate"/>
            </w:r>
            <w:r>
              <w:rPr>
                <w:noProof/>
                <w:webHidden/>
              </w:rPr>
              <w:t>4</w:t>
            </w:r>
            <w:r>
              <w:rPr>
                <w:noProof/>
                <w:webHidden/>
              </w:rPr>
              <w:fldChar w:fldCharType="end"/>
            </w:r>
          </w:hyperlink>
        </w:p>
        <w:p w14:paraId="4193953F" w14:textId="6E9A337B" w:rsidR="00EB0D17" w:rsidRDefault="00EB0D17">
          <w:pPr>
            <w:pStyle w:val="TOC2"/>
            <w:tabs>
              <w:tab w:val="right" w:leader="dot" w:pos="8636"/>
            </w:tabs>
            <w:rPr>
              <w:rFonts w:eastAsiaTheme="minorEastAsia"/>
              <w:noProof/>
            </w:rPr>
          </w:pPr>
          <w:hyperlink w:anchor="_Toc137670827" w:history="1">
            <w:r w:rsidRPr="00724616">
              <w:rPr>
                <w:rStyle w:val="Hyperlink"/>
                <w:rFonts w:asciiTheme="majorBidi" w:hAnsiTheme="majorBidi"/>
                <w:noProof/>
              </w:rPr>
              <w:t>2.2 Chain of custody</w:t>
            </w:r>
            <w:r>
              <w:rPr>
                <w:noProof/>
                <w:webHidden/>
              </w:rPr>
              <w:tab/>
            </w:r>
            <w:r>
              <w:rPr>
                <w:noProof/>
                <w:webHidden/>
              </w:rPr>
              <w:fldChar w:fldCharType="begin"/>
            </w:r>
            <w:r>
              <w:rPr>
                <w:noProof/>
                <w:webHidden/>
              </w:rPr>
              <w:instrText xml:space="preserve"> PAGEREF _Toc137670827 \h </w:instrText>
            </w:r>
            <w:r>
              <w:rPr>
                <w:noProof/>
                <w:webHidden/>
              </w:rPr>
            </w:r>
            <w:r>
              <w:rPr>
                <w:noProof/>
                <w:webHidden/>
              </w:rPr>
              <w:fldChar w:fldCharType="separate"/>
            </w:r>
            <w:r>
              <w:rPr>
                <w:noProof/>
                <w:webHidden/>
              </w:rPr>
              <w:t>4</w:t>
            </w:r>
            <w:r>
              <w:rPr>
                <w:noProof/>
                <w:webHidden/>
              </w:rPr>
              <w:fldChar w:fldCharType="end"/>
            </w:r>
          </w:hyperlink>
        </w:p>
        <w:p w14:paraId="55D16A14" w14:textId="721FDCD1" w:rsidR="00EB0D17" w:rsidRDefault="00EB0D17">
          <w:pPr>
            <w:pStyle w:val="TOC2"/>
            <w:tabs>
              <w:tab w:val="right" w:leader="dot" w:pos="8636"/>
            </w:tabs>
            <w:rPr>
              <w:rFonts w:eastAsiaTheme="minorEastAsia"/>
              <w:noProof/>
            </w:rPr>
          </w:pPr>
          <w:hyperlink w:anchor="_Toc137670828" w:history="1">
            <w:r w:rsidRPr="00724616">
              <w:rPr>
                <w:rStyle w:val="Hyperlink"/>
                <w:rFonts w:asciiTheme="majorBidi" w:hAnsiTheme="majorBidi"/>
                <w:noProof/>
              </w:rPr>
              <w:t>2.3 Method of process</w:t>
            </w:r>
            <w:r>
              <w:rPr>
                <w:noProof/>
                <w:webHidden/>
              </w:rPr>
              <w:tab/>
            </w:r>
            <w:r>
              <w:rPr>
                <w:noProof/>
                <w:webHidden/>
              </w:rPr>
              <w:fldChar w:fldCharType="begin"/>
            </w:r>
            <w:r>
              <w:rPr>
                <w:noProof/>
                <w:webHidden/>
              </w:rPr>
              <w:instrText xml:space="preserve"> PAGEREF _Toc137670828 \h </w:instrText>
            </w:r>
            <w:r>
              <w:rPr>
                <w:noProof/>
                <w:webHidden/>
              </w:rPr>
            </w:r>
            <w:r>
              <w:rPr>
                <w:noProof/>
                <w:webHidden/>
              </w:rPr>
              <w:fldChar w:fldCharType="separate"/>
            </w:r>
            <w:r>
              <w:rPr>
                <w:noProof/>
                <w:webHidden/>
              </w:rPr>
              <w:t>5</w:t>
            </w:r>
            <w:r>
              <w:rPr>
                <w:noProof/>
                <w:webHidden/>
              </w:rPr>
              <w:fldChar w:fldCharType="end"/>
            </w:r>
          </w:hyperlink>
        </w:p>
        <w:p w14:paraId="5DDF5316" w14:textId="2785DE8C" w:rsidR="00EB0D17" w:rsidRDefault="00EB0D17">
          <w:pPr>
            <w:pStyle w:val="TOC1"/>
            <w:tabs>
              <w:tab w:val="left" w:pos="440"/>
              <w:tab w:val="right" w:leader="dot" w:pos="8636"/>
            </w:tabs>
            <w:rPr>
              <w:rFonts w:eastAsiaTheme="minorEastAsia"/>
              <w:noProof/>
            </w:rPr>
          </w:pPr>
          <w:hyperlink w:anchor="_Toc137670829" w:history="1">
            <w:r w:rsidRPr="00724616">
              <w:rPr>
                <w:rStyle w:val="Hyperlink"/>
                <w:rFonts w:asciiTheme="majorBidi" w:hAnsiTheme="majorBidi"/>
                <w:noProof/>
              </w:rPr>
              <w:t>3.</w:t>
            </w:r>
            <w:r>
              <w:rPr>
                <w:rFonts w:eastAsiaTheme="minorEastAsia"/>
                <w:noProof/>
              </w:rPr>
              <w:tab/>
            </w:r>
            <w:r w:rsidRPr="00724616">
              <w:rPr>
                <w:rStyle w:val="Hyperlink"/>
                <w:rFonts w:asciiTheme="majorBidi" w:hAnsiTheme="majorBidi"/>
                <w:noProof/>
              </w:rPr>
              <w:t>Summary of conclusion reached</w:t>
            </w:r>
            <w:r>
              <w:rPr>
                <w:noProof/>
                <w:webHidden/>
              </w:rPr>
              <w:tab/>
            </w:r>
            <w:r>
              <w:rPr>
                <w:noProof/>
                <w:webHidden/>
              </w:rPr>
              <w:fldChar w:fldCharType="begin"/>
            </w:r>
            <w:r>
              <w:rPr>
                <w:noProof/>
                <w:webHidden/>
              </w:rPr>
              <w:instrText xml:space="preserve"> PAGEREF _Toc137670829 \h </w:instrText>
            </w:r>
            <w:r>
              <w:rPr>
                <w:noProof/>
                <w:webHidden/>
              </w:rPr>
            </w:r>
            <w:r>
              <w:rPr>
                <w:noProof/>
                <w:webHidden/>
              </w:rPr>
              <w:fldChar w:fldCharType="separate"/>
            </w:r>
            <w:r>
              <w:rPr>
                <w:noProof/>
                <w:webHidden/>
              </w:rPr>
              <w:t>15</w:t>
            </w:r>
            <w:r>
              <w:rPr>
                <w:noProof/>
                <w:webHidden/>
              </w:rPr>
              <w:fldChar w:fldCharType="end"/>
            </w:r>
          </w:hyperlink>
        </w:p>
        <w:p w14:paraId="5B835A51" w14:textId="5A39CDEA" w:rsidR="00EB0D17" w:rsidRDefault="00EB0D17">
          <w:pPr>
            <w:pStyle w:val="TOC2"/>
            <w:tabs>
              <w:tab w:val="right" w:leader="dot" w:pos="8636"/>
            </w:tabs>
            <w:rPr>
              <w:rFonts w:eastAsiaTheme="minorEastAsia"/>
              <w:noProof/>
            </w:rPr>
          </w:pPr>
          <w:hyperlink w:anchor="_Toc137670830" w:history="1">
            <w:r w:rsidRPr="00724616">
              <w:rPr>
                <w:rStyle w:val="Hyperlink"/>
                <w:rFonts w:asciiTheme="majorBidi" w:hAnsiTheme="majorBidi"/>
                <w:noProof/>
              </w:rPr>
              <w:t>3.1 Expert opinion regarding findings</w:t>
            </w:r>
            <w:r>
              <w:rPr>
                <w:noProof/>
                <w:webHidden/>
              </w:rPr>
              <w:tab/>
            </w:r>
            <w:r>
              <w:rPr>
                <w:noProof/>
                <w:webHidden/>
              </w:rPr>
              <w:fldChar w:fldCharType="begin"/>
            </w:r>
            <w:r>
              <w:rPr>
                <w:noProof/>
                <w:webHidden/>
              </w:rPr>
              <w:instrText xml:space="preserve"> PAGEREF _Toc137670830 \h </w:instrText>
            </w:r>
            <w:r>
              <w:rPr>
                <w:noProof/>
                <w:webHidden/>
              </w:rPr>
            </w:r>
            <w:r>
              <w:rPr>
                <w:noProof/>
                <w:webHidden/>
              </w:rPr>
              <w:fldChar w:fldCharType="separate"/>
            </w:r>
            <w:r>
              <w:rPr>
                <w:noProof/>
                <w:webHidden/>
              </w:rPr>
              <w:t>16</w:t>
            </w:r>
            <w:r>
              <w:rPr>
                <w:noProof/>
                <w:webHidden/>
              </w:rPr>
              <w:fldChar w:fldCharType="end"/>
            </w:r>
          </w:hyperlink>
        </w:p>
        <w:p w14:paraId="592CC1C5" w14:textId="307C0D9B" w:rsidR="00EB0D17" w:rsidRDefault="00EB0D17">
          <w:pPr>
            <w:pStyle w:val="TOC1"/>
            <w:tabs>
              <w:tab w:val="right" w:leader="dot" w:pos="8636"/>
            </w:tabs>
            <w:rPr>
              <w:rFonts w:eastAsiaTheme="minorEastAsia"/>
              <w:noProof/>
            </w:rPr>
          </w:pPr>
          <w:hyperlink w:anchor="_Toc137670831" w:history="1">
            <w:r w:rsidRPr="00724616">
              <w:rPr>
                <w:rStyle w:val="Hyperlink"/>
                <w:rFonts w:asciiTheme="majorBidi" w:hAnsiTheme="majorBidi"/>
                <w:noProof/>
              </w:rPr>
              <w:t>Password Cracking Attack</w:t>
            </w:r>
            <w:r>
              <w:rPr>
                <w:noProof/>
                <w:webHidden/>
              </w:rPr>
              <w:tab/>
            </w:r>
            <w:r>
              <w:rPr>
                <w:noProof/>
                <w:webHidden/>
              </w:rPr>
              <w:fldChar w:fldCharType="begin"/>
            </w:r>
            <w:r>
              <w:rPr>
                <w:noProof/>
                <w:webHidden/>
              </w:rPr>
              <w:instrText xml:space="preserve"> PAGEREF _Toc137670831 \h </w:instrText>
            </w:r>
            <w:r>
              <w:rPr>
                <w:noProof/>
                <w:webHidden/>
              </w:rPr>
            </w:r>
            <w:r>
              <w:rPr>
                <w:noProof/>
                <w:webHidden/>
              </w:rPr>
              <w:fldChar w:fldCharType="separate"/>
            </w:r>
            <w:r>
              <w:rPr>
                <w:noProof/>
                <w:webHidden/>
              </w:rPr>
              <w:t>17</w:t>
            </w:r>
            <w:r>
              <w:rPr>
                <w:noProof/>
                <w:webHidden/>
              </w:rPr>
              <w:fldChar w:fldCharType="end"/>
            </w:r>
          </w:hyperlink>
        </w:p>
        <w:p w14:paraId="2512956F" w14:textId="37FA8060" w:rsidR="00EB0D17" w:rsidRDefault="00EB0D17">
          <w:pPr>
            <w:pStyle w:val="TOC1"/>
            <w:tabs>
              <w:tab w:val="left" w:pos="440"/>
              <w:tab w:val="right" w:leader="dot" w:pos="8636"/>
            </w:tabs>
            <w:rPr>
              <w:rFonts w:eastAsiaTheme="minorEastAsia"/>
              <w:noProof/>
            </w:rPr>
          </w:pPr>
          <w:hyperlink w:anchor="_Toc137670832" w:history="1">
            <w:r w:rsidRPr="00724616">
              <w:rPr>
                <w:rStyle w:val="Hyperlink"/>
                <w:rFonts w:asciiTheme="majorBidi" w:hAnsiTheme="majorBidi"/>
                <w:noProof/>
              </w:rPr>
              <w:t>1.</w:t>
            </w:r>
            <w:r>
              <w:rPr>
                <w:rFonts w:eastAsiaTheme="minorEastAsia"/>
                <w:noProof/>
              </w:rPr>
              <w:tab/>
            </w:r>
            <w:r w:rsidRPr="00724616">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_Toc137670832 \h </w:instrText>
            </w:r>
            <w:r>
              <w:rPr>
                <w:noProof/>
                <w:webHidden/>
              </w:rPr>
            </w:r>
            <w:r>
              <w:rPr>
                <w:noProof/>
                <w:webHidden/>
              </w:rPr>
              <w:fldChar w:fldCharType="separate"/>
            </w:r>
            <w:r>
              <w:rPr>
                <w:noProof/>
                <w:webHidden/>
              </w:rPr>
              <w:t>17</w:t>
            </w:r>
            <w:r>
              <w:rPr>
                <w:noProof/>
                <w:webHidden/>
              </w:rPr>
              <w:fldChar w:fldCharType="end"/>
            </w:r>
          </w:hyperlink>
        </w:p>
        <w:p w14:paraId="54FB8842" w14:textId="289063DE" w:rsidR="00EB0D17" w:rsidRDefault="00EB0D17">
          <w:pPr>
            <w:pStyle w:val="TOC2"/>
            <w:tabs>
              <w:tab w:val="left" w:pos="880"/>
              <w:tab w:val="right" w:leader="dot" w:pos="8636"/>
            </w:tabs>
            <w:rPr>
              <w:rFonts w:eastAsiaTheme="minorEastAsia"/>
              <w:noProof/>
            </w:rPr>
          </w:pPr>
          <w:hyperlink w:anchor="_Toc137670833" w:history="1">
            <w:r w:rsidRPr="00724616">
              <w:rPr>
                <w:rStyle w:val="Hyperlink"/>
                <w:rFonts w:asciiTheme="majorBidi" w:hAnsiTheme="majorBidi"/>
                <w:noProof/>
              </w:rPr>
              <w:t>1.1</w:t>
            </w:r>
            <w:r>
              <w:rPr>
                <w:rFonts w:eastAsiaTheme="minorEastAsia"/>
                <w:noProof/>
              </w:rPr>
              <w:tab/>
            </w:r>
            <w:r w:rsidRPr="00724616">
              <w:rPr>
                <w:rStyle w:val="Hyperlink"/>
                <w:rFonts w:asciiTheme="majorBidi" w:hAnsiTheme="majorBidi"/>
                <w:noProof/>
              </w:rPr>
              <w:t>Summary of case and tasking</w:t>
            </w:r>
            <w:r>
              <w:rPr>
                <w:noProof/>
                <w:webHidden/>
              </w:rPr>
              <w:tab/>
            </w:r>
            <w:r>
              <w:rPr>
                <w:noProof/>
                <w:webHidden/>
              </w:rPr>
              <w:fldChar w:fldCharType="begin"/>
            </w:r>
            <w:r>
              <w:rPr>
                <w:noProof/>
                <w:webHidden/>
              </w:rPr>
              <w:instrText xml:space="preserve"> PAGEREF _Toc137670833 \h </w:instrText>
            </w:r>
            <w:r>
              <w:rPr>
                <w:noProof/>
                <w:webHidden/>
              </w:rPr>
            </w:r>
            <w:r>
              <w:rPr>
                <w:noProof/>
                <w:webHidden/>
              </w:rPr>
              <w:fldChar w:fldCharType="separate"/>
            </w:r>
            <w:r>
              <w:rPr>
                <w:noProof/>
                <w:webHidden/>
              </w:rPr>
              <w:t>17</w:t>
            </w:r>
            <w:r>
              <w:rPr>
                <w:noProof/>
                <w:webHidden/>
              </w:rPr>
              <w:fldChar w:fldCharType="end"/>
            </w:r>
          </w:hyperlink>
        </w:p>
        <w:p w14:paraId="50A72A03" w14:textId="32A63189" w:rsidR="00EB0D17" w:rsidRDefault="00EB0D17">
          <w:pPr>
            <w:pStyle w:val="TOC1"/>
            <w:tabs>
              <w:tab w:val="left" w:pos="440"/>
              <w:tab w:val="right" w:leader="dot" w:pos="8636"/>
            </w:tabs>
            <w:rPr>
              <w:rFonts w:eastAsiaTheme="minorEastAsia"/>
              <w:noProof/>
            </w:rPr>
          </w:pPr>
          <w:hyperlink w:anchor="_Toc137670834" w:history="1">
            <w:r w:rsidRPr="00724616">
              <w:rPr>
                <w:rStyle w:val="Hyperlink"/>
                <w:rFonts w:asciiTheme="majorBidi" w:hAnsiTheme="majorBidi"/>
                <w:noProof/>
              </w:rPr>
              <w:t>2.</w:t>
            </w:r>
            <w:r>
              <w:rPr>
                <w:rFonts w:eastAsiaTheme="minorEastAsia"/>
                <w:noProof/>
              </w:rPr>
              <w:tab/>
            </w:r>
            <w:r w:rsidRPr="00724616">
              <w:rPr>
                <w:rStyle w:val="Hyperlink"/>
                <w:rFonts w:asciiTheme="majorBidi" w:hAnsiTheme="majorBidi"/>
                <w:noProof/>
              </w:rPr>
              <w:t>Forensic examination</w:t>
            </w:r>
            <w:r>
              <w:rPr>
                <w:noProof/>
                <w:webHidden/>
              </w:rPr>
              <w:tab/>
            </w:r>
            <w:r>
              <w:rPr>
                <w:noProof/>
                <w:webHidden/>
              </w:rPr>
              <w:fldChar w:fldCharType="begin"/>
            </w:r>
            <w:r>
              <w:rPr>
                <w:noProof/>
                <w:webHidden/>
              </w:rPr>
              <w:instrText xml:space="preserve"> PAGEREF _Toc137670834 \h </w:instrText>
            </w:r>
            <w:r>
              <w:rPr>
                <w:noProof/>
                <w:webHidden/>
              </w:rPr>
            </w:r>
            <w:r>
              <w:rPr>
                <w:noProof/>
                <w:webHidden/>
              </w:rPr>
              <w:fldChar w:fldCharType="separate"/>
            </w:r>
            <w:r>
              <w:rPr>
                <w:noProof/>
                <w:webHidden/>
              </w:rPr>
              <w:t>17</w:t>
            </w:r>
            <w:r>
              <w:rPr>
                <w:noProof/>
                <w:webHidden/>
              </w:rPr>
              <w:fldChar w:fldCharType="end"/>
            </w:r>
          </w:hyperlink>
        </w:p>
        <w:p w14:paraId="38038D5B" w14:textId="0FC1A2E2" w:rsidR="00EB0D17" w:rsidRDefault="00EB0D17">
          <w:pPr>
            <w:pStyle w:val="TOC2"/>
            <w:tabs>
              <w:tab w:val="right" w:leader="dot" w:pos="8636"/>
            </w:tabs>
            <w:rPr>
              <w:rFonts w:eastAsiaTheme="minorEastAsia"/>
              <w:noProof/>
            </w:rPr>
          </w:pPr>
          <w:hyperlink w:anchor="_Toc137670835" w:history="1">
            <w:r w:rsidRPr="00724616">
              <w:rPr>
                <w:rStyle w:val="Hyperlink"/>
                <w:rFonts w:asciiTheme="majorBidi" w:hAnsiTheme="majorBidi"/>
                <w:noProof/>
              </w:rPr>
              <w:t>2.1 Tools</w:t>
            </w:r>
            <w:r>
              <w:rPr>
                <w:noProof/>
                <w:webHidden/>
              </w:rPr>
              <w:tab/>
            </w:r>
            <w:r>
              <w:rPr>
                <w:noProof/>
                <w:webHidden/>
              </w:rPr>
              <w:fldChar w:fldCharType="begin"/>
            </w:r>
            <w:r>
              <w:rPr>
                <w:noProof/>
                <w:webHidden/>
              </w:rPr>
              <w:instrText xml:space="preserve"> PAGEREF _Toc137670835 \h </w:instrText>
            </w:r>
            <w:r>
              <w:rPr>
                <w:noProof/>
                <w:webHidden/>
              </w:rPr>
            </w:r>
            <w:r>
              <w:rPr>
                <w:noProof/>
                <w:webHidden/>
              </w:rPr>
              <w:fldChar w:fldCharType="separate"/>
            </w:r>
            <w:r>
              <w:rPr>
                <w:noProof/>
                <w:webHidden/>
              </w:rPr>
              <w:t>17</w:t>
            </w:r>
            <w:r>
              <w:rPr>
                <w:noProof/>
                <w:webHidden/>
              </w:rPr>
              <w:fldChar w:fldCharType="end"/>
            </w:r>
          </w:hyperlink>
        </w:p>
        <w:p w14:paraId="7B52B4D8" w14:textId="74708493" w:rsidR="00EB0D17" w:rsidRDefault="00EB0D17">
          <w:pPr>
            <w:pStyle w:val="TOC2"/>
            <w:tabs>
              <w:tab w:val="right" w:leader="dot" w:pos="8636"/>
            </w:tabs>
            <w:rPr>
              <w:rFonts w:eastAsiaTheme="minorEastAsia"/>
              <w:noProof/>
            </w:rPr>
          </w:pPr>
          <w:hyperlink w:anchor="_Toc137670836" w:history="1">
            <w:r w:rsidRPr="00724616">
              <w:rPr>
                <w:rStyle w:val="Hyperlink"/>
                <w:rFonts w:asciiTheme="majorBidi" w:hAnsiTheme="majorBidi"/>
                <w:noProof/>
              </w:rPr>
              <w:t>2.2 Chain of custody</w:t>
            </w:r>
            <w:r>
              <w:rPr>
                <w:noProof/>
                <w:webHidden/>
              </w:rPr>
              <w:tab/>
            </w:r>
            <w:r>
              <w:rPr>
                <w:noProof/>
                <w:webHidden/>
              </w:rPr>
              <w:fldChar w:fldCharType="begin"/>
            </w:r>
            <w:r>
              <w:rPr>
                <w:noProof/>
                <w:webHidden/>
              </w:rPr>
              <w:instrText xml:space="preserve"> PAGEREF _Toc137670836 \h </w:instrText>
            </w:r>
            <w:r>
              <w:rPr>
                <w:noProof/>
                <w:webHidden/>
              </w:rPr>
            </w:r>
            <w:r>
              <w:rPr>
                <w:noProof/>
                <w:webHidden/>
              </w:rPr>
              <w:fldChar w:fldCharType="separate"/>
            </w:r>
            <w:r>
              <w:rPr>
                <w:noProof/>
                <w:webHidden/>
              </w:rPr>
              <w:t>17</w:t>
            </w:r>
            <w:r>
              <w:rPr>
                <w:noProof/>
                <w:webHidden/>
              </w:rPr>
              <w:fldChar w:fldCharType="end"/>
            </w:r>
          </w:hyperlink>
        </w:p>
        <w:p w14:paraId="2EF0CC0A" w14:textId="554A9A06" w:rsidR="00EB0D17" w:rsidRDefault="00EB0D17">
          <w:pPr>
            <w:pStyle w:val="TOC2"/>
            <w:tabs>
              <w:tab w:val="right" w:leader="dot" w:pos="8636"/>
            </w:tabs>
            <w:rPr>
              <w:rFonts w:eastAsiaTheme="minorEastAsia"/>
              <w:noProof/>
            </w:rPr>
          </w:pPr>
          <w:hyperlink w:anchor="_Toc137670837" w:history="1">
            <w:r w:rsidRPr="00724616">
              <w:rPr>
                <w:rStyle w:val="Hyperlink"/>
                <w:rFonts w:asciiTheme="majorBidi" w:hAnsiTheme="majorBidi"/>
                <w:noProof/>
              </w:rPr>
              <w:t>2.3 Method of process</w:t>
            </w:r>
            <w:r>
              <w:rPr>
                <w:noProof/>
                <w:webHidden/>
              </w:rPr>
              <w:tab/>
            </w:r>
            <w:r>
              <w:rPr>
                <w:noProof/>
                <w:webHidden/>
              </w:rPr>
              <w:fldChar w:fldCharType="begin"/>
            </w:r>
            <w:r>
              <w:rPr>
                <w:noProof/>
                <w:webHidden/>
              </w:rPr>
              <w:instrText xml:space="preserve"> PAGEREF _Toc137670837 \h </w:instrText>
            </w:r>
            <w:r>
              <w:rPr>
                <w:noProof/>
                <w:webHidden/>
              </w:rPr>
            </w:r>
            <w:r>
              <w:rPr>
                <w:noProof/>
                <w:webHidden/>
              </w:rPr>
              <w:fldChar w:fldCharType="separate"/>
            </w:r>
            <w:r>
              <w:rPr>
                <w:noProof/>
                <w:webHidden/>
              </w:rPr>
              <w:t>18</w:t>
            </w:r>
            <w:r>
              <w:rPr>
                <w:noProof/>
                <w:webHidden/>
              </w:rPr>
              <w:fldChar w:fldCharType="end"/>
            </w:r>
          </w:hyperlink>
        </w:p>
        <w:p w14:paraId="66D061FD" w14:textId="04F60609" w:rsidR="00EB0D17" w:rsidRDefault="00EB0D17">
          <w:pPr>
            <w:pStyle w:val="TOC1"/>
            <w:tabs>
              <w:tab w:val="left" w:pos="440"/>
              <w:tab w:val="right" w:leader="dot" w:pos="8636"/>
            </w:tabs>
            <w:rPr>
              <w:rFonts w:eastAsiaTheme="minorEastAsia"/>
              <w:noProof/>
            </w:rPr>
          </w:pPr>
          <w:hyperlink w:anchor="_Toc137670838" w:history="1">
            <w:r w:rsidRPr="00724616">
              <w:rPr>
                <w:rStyle w:val="Hyperlink"/>
                <w:rFonts w:asciiTheme="majorBidi" w:hAnsiTheme="majorBidi"/>
                <w:noProof/>
              </w:rPr>
              <w:t>3.</w:t>
            </w:r>
            <w:r>
              <w:rPr>
                <w:rFonts w:eastAsiaTheme="minorEastAsia"/>
                <w:noProof/>
              </w:rPr>
              <w:tab/>
            </w:r>
            <w:r w:rsidRPr="00724616">
              <w:rPr>
                <w:rStyle w:val="Hyperlink"/>
                <w:rFonts w:asciiTheme="majorBidi" w:hAnsiTheme="majorBidi"/>
                <w:noProof/>
              </w:rPr>
              <w:t>Summary of conclusion reached</w:t>
            </w:r>
            <w:r>
              <w:rPr>
                <w:noProof/>
                <w:webHidden/>
              </w:rPr>
              <w:tab/>
            </w:r>
            <w:r>
              <w:rPr>
                <w:noProof/>
                <w:webHidden/>
              </w:rPr>
              <w:fldChar w:fldCharType="begin"/>
            </w:r>
            <w:r>
              <w:rPr>
                <w:noProof/>
                <w:webHidden/>
              </w:rPr>
              <w:instrText xml:space="preserve"> PAGEREF _Toc137670838 \h </w:instrText>
            </w:r>
            <w:r>
              <w:rPr>
                <w:noProof/>
                <w:webHidden/>
              </w:rPr>
            </w:r>
            <w:r>
              <w:rPr>
                <w:noProof/>
                <w:webHidden/>
              </w:rPr>
              <w:fldChar w:fldCharType="separate"/>
            </w:r>
            <w:r>
              <w:rPr>
                <w:noProof/>
                <w:webHidden/>
              </w:rPr>
              <w:t>20</w:t>
            </w:r>
            <w:r>
              <w:rPr>
                <w:noProof/>
                <w:webHidden/>
              </w:rPr>
              <w:fldChar w:fldCharType="end"/>
            </w:r>
          </w:hyperlink>
        </w:p>
        <w:p w14:paraId="634C1640" w14:textId="34C7AFEF" w:rsidR="00EB0D17" w:rsidRDefault="00EB0D17">
          <w:pPr>
            <w:pStyle w:val="TOC2"/>
            <w:tabs>
              <w:tab w:val="right" w:leader="dot" w:pos="8636"/>
            </w:tabs>
            <w:rPr>
              <w:rFonts w:eastAsiaTheme="minorEastAsia"/>
              <w:noProof/>
            </w:rPr>
          </w:pPr>
          <w:hyperlink w:anchor="_Toc137670839" w:history="1">
            <w:r w:rsidRPr="00724616">
              <w:rPr>
                <w:rStyle w:val="Hyperlink"/>
                <w:rFonts w:asciiTheme="majorBidi" w:hAnsiTheme="majorBidi"/>
                <w:noProof/>
              </w:rPr>
              <w:t>3.1 Expert opinion regarding findings</w:t>
            </w:r>
            <w:r>
              <w:rPr>
                <w:noProof/>
                <w:webHidden/>
              </w:rPr>
              <w:tab/>
            </w:r>
            <w:r>
              <w:rPr>
                <w:noProof/>
                <w:webHidden/>
              </w:rPr>
              <w:fldChar w:fldCharType="begin"/>
            </w:r>
            <w:r>
              <w:rPr>
                <w:noProof/>
                <w:webHidden/>
              </w:rPr>
              <w:instrText xml:space="preserve"> PAGEREF _Toc137670839 \h </w:instrText>
            </w:r>
            <w:r>
              <w:rPr>
                <w:noProof/>
                <w:webHidden/>
              </w:rPr>
            </w:r>
            <w:r>
              <w:rPr>
                <w:noProof/>
                <w:webHidden/>
              </w:rPr>
              <w:fldChar w:fldCharType="separate"/>
            </w:r>
            <w:r>
              <w:rPr>
                <w:noProof/>
                <w:webHidden/>
              </w:rPr>
              <w:t>20</w:t>
            </w:r>
            <w:r>
              <w:rPr>
                <w:noProof/>
                <w:webHidden/>
              </w:rPr>
              <w:fldChar w:fldCharType="end"/>
            </w:r>
          </w:hyperlink>
        </w:p>
        <w:p w14:paraId="78FE924D" w14:textId="20ECBBBA" w:rsidR="00EB0D17" w:rsidRDefault="00EB0D17">
          <w:pPr>
            <w:pStyle w:val="TOC1"/>
            <w:tabs>
              <w:tab w:val="right" w:leader="dot" w:pos="8636"/>
            </w:tabs>
            <w:rPr>
              <w:rFonts w:eastAsiaTheme="minorEastAsia"/>
              <w:noProof/>
            </w:rPr>
          </w:pPr>
          <w:hyperlink w:anchor="_Toc137670840" w:history="1">
            <w:r w:rsidRPr="00724616">
              <w:rPr>
                <w:rStyle w:val="Hyperlink"/>
                <w:rFonts w:asciiTheme="majorBidi" w:hAnsiTheme="majorBidi"/>
                <w:noProof/>
              </w:rPr>
              <w:t>Social Engineering Tool Kit</w:t>
            </w:r>
            <w:r>
              <w:rPr>
                <w:noProof/>
                <w:webHidden/>
              </w:rPr>
              <w:tab/>
            </w:r>
            <w:r>
              <w:rPr>
                <w:noProof/>
                <w:webHidden/>
              </w:rPr>
              <w:fldChar w:fldCharType="begin"/>
            </w:r>
            <w:r>
              <w:rPr>
                <w:noProof/>
                <w:webHidden/>
              </w:rPr>
              <w:instrText xml:space="preserve"> PAGEREF _Toc137670840 \h </w:instrText>
            </w:r>
            <w:r>
              <w:rPr>
                <w:noProof/>
                <w:webHidden/>
              </w:rPr>
            </w:r>
            <w:r>
              <w:rPr>
                <w:noProof/>
                <w:webHidden/>
              </w:rPr>
              <w:fldChar w:fldCharType="separate"/>
            </w:r>
            <w:r>
              <w:rPr>
                <w:noProof/>
                <w:webHidden/>
              </w:rPr>
              <w:t>21</w:t>
            </w:r>
            <w:r>
              <w:rPr>
                <w:noProof/>
                <w:webHidden/>
              </w:rPr>
              <w:fldChar w:fldCharType="end"/>
            </w:r>
          </w:hyperlink>
        </w:p>
        <w:p w14:paraId="593F9A3E" w14:textId="07052A95" w:rsidR="00EB0D17" w:rsidRDefault="00EB0D17">
          <w:pPr>
            <w:pStyle w:val="TOC1"/>
            <w:tabs>
              <w:tab w:val="left" w:pos="440"/>
              <w:tab w:val="right" w:leader="dot" w:pos="8636"/>
            </w:tabs>
            <w:rPr>
              <w:rFonts w:eastAsiaTheme="minorEastAsia"/>
              <w:noProof/>
            </w:rPr>
          </w:pPr>
          <w:hyperlink w:anchor="_Toc137670841" w:history="1">
            <w:r w:rsidRPr="00724616">
              <w:rPr>
                <w:rStyle w:val="Hyperlink"/>
                <w:rFonts w:asciiTheme="majorBidi" w:hAnsiTheme="majorBidi"/>
                <w:noProof/>
              </w:rPr>
              <w:t>1.</w:t>
            </w:r>
            <w:r>
              <w:rPr>
                <w:rFonts w:eastAsiaTheme="minorEastAsia"/>
                <w:noProof/>
              </w:rPr>
              <w:tab/>
            </w:r>
            <w:r w:rsidRPr="00724616">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_Toc137670841 \h </w:instrText>
            </w:r>
            <w:r>
              <w:rPr>
                <w:noProof/>
                <w:webHidden/>
              </w:rPr>
            </w:r>
            <w:r>
              <w:rPr>
                <w:noProof/>
                <w:webHidden/>
              </w:rPr>
              <w:fldChar w:fldCharType="separate"/>
            </w:r>
            <w:r>
              <w:rPr>
                <w:noProof/>
                <w:webHidden/>
              </w:rPr>
              <w:t>21</w:t>
            </w:r>
            <w:r>
              <w:rPr>
                <w:noProof/>
                <w:webHidden/>
              </w:rPr>
              <w:fldChar w:fldCharType="end"/>
            </w:r>
          </w:hyperlink>
        </w:p>
        <w:p w14:paraId="780D298A" w14:textId="4710C8DC" w:rsidR="00EB0D17" w:rsidRDefault="00EB0D17">
          <w:pPr>
            <w:pStyle w:val="TOC2"/>
            <w:tabs>
              <w:tab w:val="left" w:pos="880"/>
              <w:tab w:val="right" w:leader="dot" w:pos="8636"/>
            </w:tabs>
            <w:rPr>
              <w:rFonts w:eastAsiaTheme="minorEastAsia"/>
              <w:noProof/>
            </w:rPr>
          </w:pPr>
          <w:hyperlink w:anchor="_Toc137670842" w:history="1">
            <w:r w:rsidRPr="00724616">
              <w:rPr>
                <w:rStyle w:val="Hyperlink"/>
                <w:rFonts w:asciiTheme="majorBidi" w:hAnsiTheme="majorBidi"/>
                <w:noProof/>
              </w:rPr>
              <w:t>1.1</w:t>
            </w:r>
            <w:r>
              <w:rPr>
                <w:rFonts w:eastAsiaTheme="minorEastAsia"/>
                <w:noProof/>
              </w:rPr>
              <w:tab/>
            </w:r>
            <w:r w:rsidRPr="00724616">
              <w:rPr>
                <w:rStyle w:val="Hyperlink"/>
                <w:rFonts w:asciiTheme="majorBidi" w:hAnsiTheme="majorBidi"/>
                <w:noProof/>
              </w:rPr>
              <w:t>Summary of case and tasking</w:t>
            </w:r>
            <w:r>
              <w:rPr>
                <w:noProof/>
                <w:webHidden/>
              </w:rPr>
              <w:tab/>
            </w:r>
            <w:r>
              <w:rPr>
                <w:noProof/>
                <w:webHidden/>
              </w:rPr>
              <w:fldChar w:fldCharType="begin"/>
            </w:r>
            <w:r>
              <w:rPr>
                <w:noProof/>
                <w:webHidden/>
              </w:rPr>
              <w:instrText xml:space="preserve"> PAGEREF _Toc137670842 \h </w:instrText>
            </w:r>
            <w:r>
              <w:rPr>
                <w:noProof/>
                <w:webHidden/>
              </w:rPr>
            </w:r>
            <w:r>
              <w:rPr>
                <w:noProof/>
                <w:webHidden/>
              </w:rPr>
              <w:fldChar w:fldCharType="separate"/>
            </w:r>
            <w:r>
              <w:rPr>
                <w:noProof/>
                <w:webHidden/>
              </w:rPr>
              <w:t>21</w:t>
            </w:r>
            <w:r>
              <w:rPr>
                <w:noProof/>
                <w:webHidden/>
              </w:rPr>
              <w:fldChar w:fldCharType="end"/>
            </w:r>
          </w:hyperlink>
        </w:p>
        <w:p w14:paraId="2BFF9E5A" w14:textId="41114458" w:rsidR="00EB0D17" w:rsidRDefault="00EB0D17">
          <w:pPr>
            <w:pStyle w:val="TOC1"/>
            <w:tabs>
              <w:tab w:val="left" w:pos="440"/>
              <w:tab w:val="right" w:leader="dot" w:pos="8636"/>
            </w:tabs>
            <w:rPr>
              <w:rFonts w:eastAsiaTheme="minorEastAsia"/>
              <w:noProof/>
            </w:rPr>
          </w:pPr>
          <w:hyperlink w:anchor="_Toc137670843" w:history="1">
            <w:r w:rsidRPr="00724616">
              <w:rPr>
                <w:rStyle w:val="Hyperlink"/>
                <w:rFonts w:asciiTheme="majorBidi" w:hAnsiTheme="majorBidi"/>
                <w:noProof/>
              </w:rPr>
              <w:t>2.</w:t>
            </w:r>
            <w:r>
              <w:rPr>
                <w:rFonts w:eastAsiaTheme="minorEastAsia"/>
                <w:noProof/>
              </w:rPr>
              <w:tab/>
            </w:r>
            <w:r w:rsidRPr="00724616">
              <w:rPr>
                <w:rStyle w:val="Hyperlink"/>
                <w:rFonts w:asciiTheme="majorBidi" w:hAnsiTheme="majorBidi"/>
                <w:noProof/>
              </w:rPr>
              <w:t>Forensic examination</w:t>
            </w:r>
            <w:r>
              <w:rPr>
                <w:noProof/>
                <w:webHidden/>
              </w:rPr>
              <w:tab/>
            </w:r>
            <w:r>
              <w:rPr>
                <w:noProof/>
                <w:webHidden/>
              </w:rPr>
              <w:fldChar w:fldCharType="begin"/>
            </w:r>
            <w:r>
              <w:rPr>
                <w:noProof/>
                <w:webHidden/>
              </w:rPr>
              <w:instrText xml:space="preserve"> PAGEREF _Toc137670843 \h </w:instrText>
            </w:r>
            <w:r>
              <w:rPr>
                <w:noProof/>
                <w:webHidden/>
              </w:rPr>
            </w:r>
            <w:r>
              <w:rPr>
                <w:noProof/>
                <w:webHidden/>
              </w:rPr>
              <w:fldChar w:fldCharType="separate"/>
            </w:r>
            <w:r>
              <w:rPr>
                <w:noProof/>
                <w:webHidden/>
              </w:rPr>
              <w:t>21</w:t>
            </w:r>
            <w:r>
              <w:rPr>
                <w:noProof/>
                <w:webHidden/>
              </w:rPr>
              <w:fldChar w:fldCharType="end"/>
            </w:r>
          </w:hyperlink>
        </w:p>
        <w:p w14:paraId="086AA90F" w14:textId="2E9F4228" w:rsidR="00EB0D17" w:rsidRDefault="00EB0D17">
          <w:pPr>
            <w:pStyle w:val="TOC2"/>
            <w:tabs>
              <w:tab w:val="right" w:leader="dot" w:pos="8636"/>
            </w:tabs>
            <w:rPr>
              <w:rFonts w:eastAsiaTheme="minorEastAsia"/>
              <w:noProof/>
            </w:rPr>
          </w:pPr>
          <w:hyperlink w:anchor="_Toc137670844" w:history="1">
            <w:r w:rsidRPr="00724616">
              <w:rPr>
                <w:rStyle w:val="Hyperlink"/>
                <w:rFonts w:asciiTheme="majorBidi" w:hAnsiTheme="majorBidi"/>
                <w:noProof/>
              </w:rPr>
              <w:t>2.1 Tools</w:t>
            </w:r>
            <w:r>
              <w:rPr>
                <w:noProof/>
                <w:webHidden/>
              </w:rPr>
              <w:tab/>
            </w:r>
            <w:r>
              <w:rPr>
                <w:noProof/>
                <w:webHidden/>
              </w:rPr>
              <w:fldChar w:fldCharType="begin"/>
            </w:r>
            <w:r>
              <w:rPr>
                <w:noProof/>
                <w:webHidden/>
              </w:rPr>
              <w:instrText xml:space="preserve"> PAGEREF _Toc137670844 \h </w:instrText>
            </w:r>
            <w:r>
              <w:rPr>
                <w:noProof/>
                <w:webHidden/>
              </w:rPr>
            </w:r>
            <w:r>
              <w:rPr>
                <w:noProof/>
                <w:webHidden/>
              </w:rPr>
              <w:fldChar w:fldCharType="separate"/>
            </w:r>
            <w:r>
              <w:rPr>
                <w:noProof/>
                <w:webHidden/>
              </w:rPr>
              <w:t>21</w:t>
            </w:r>
            <w:r>
              <w:rPr>
                <w:noProof/>
                <w:webHidden/>
              </w:rPr>
              <w:fldChar w:fldCharType="end"/>
            </w:r>
          </w:hyperlink>
        </w:p>
        <w:p w14:paraId="7EE44710" w14:textId="16793D27" w:rsidR="00EB0D17" w:rsidRDefault="00EB0D17">
          <w:pPr>
            <w:pStyle w:val="TOC2"/>
            <w:tabs>
              <w:tab w:val="right" w:leader="dot" w:pos="8636"/>
            </w:tabs>
            <w:rPr>
              <w:rFonts w:eastAsiaTheme="minorEastAsia"/>
              <w:noProof/>
            </w:rPr>
          </w:pPr>
          <w:hyperlink w:anchor="_Toc137670845" w:history="1">
            <w:r w:rsidRPr="00724616">
              <w:rPr>
                <w:rStyle w:val="Hyperlink"/>
                <w:rFonts w:asciiTheme="majorBidi" w:hAnsiTheme="majorBidi"/>
                <w:noProof/>
              </w:rPr>
              <w:t>2.2 Chain of custody</w:t>
            </w:r>
            <w:r>
              <w:rPr>
                <w:noProof/>
                <w:webHidden/>
              </w:rPr>
              <w:tab/>
            </w:r>
            <w:r>
              <w:rPr>
                <w:noProof/>
                <w:webHidden/>
              </w:rPr>
              <w:fldChar w:fldCharType="begin"/>
            </w:r>
            <w:r>
              <w:rPr>
                <w:noProof/>
                <w:webHidden/>
              </w:rPr>
              <w:instrText xml:space="preserve"> PAGEREF _Toc137670845 \h </w:instrText>
            </w:r>
            <w:r>
              <w:rPr>
                <w:noProof/>
                <w:webHidden/>
              </w:rPr>
            </w:r>
            <w:r>
              <w:rPr>
                <w:noProof/>
                <w:webHidden/>
              </w:rPr>
              <w:fldChar w:fldCharType="separate"/>
            </w:r>
            <w:r>
              <w:rPr>
                <w:noProof/>
                <w:webHidden/>
              </w:rPr>
              <w:t>21</w:t>
            </w:r>
            <w:r>
              <w:rPr>
                <w:noProof/>
                <w:webHidden/>
              </w:rPr>
              <w:fldChar w:fldCharType="end"/>
            </w:r>
          </w:hyperlink>
        </w:p>
        <w:p w14:paraId="16872DDF" w14:textId="6EE1E1E7" w:rsidR="00EB0D17" w:rsidRDefault="00EB0D17">
          <w:pPr>
            <w:pStyle w:val="TOC2"/>
            <w:tabs>
              <w:tab w:val="right" w:leader="dot" w:pos="8636"/>
            </w:tabs>
            <w:rPr>
              <w:rFonts w:eastAsiaTheme="minorEastAsia"/>
              <w:noProof/>
            </w:rPr>
          </w:pPr>
          <w:hyperlink w:anchor="_Toc137670846" w:history="1">
            <w:r w:rsidRPr="00724616">
              <w:rPr>
                <w:rStyle w:val="Hyperlink"/>
                <w:rFonts w:asciiTheme="majorBidi" w:hAnsiTheme="majorBidi"/>
                <w:noProof/>
              </w:rPr>
              <w:t>2.3 Method of process</w:t>
            </w:r>
            <w:r>
              <w:rPr>
                <w:noProof/>
                <w:webHidden/>
              </w:rPr>
              <w:tab/>
            </w:r>
            <w:r>
              <w:rPr>
                <w:noProof/>
                <w:webHidden/>
              </w:rPr>
              <w:fldChar w:fldCharType="begin"/>
            </w:r>
            <w:r>
              <w:rPr>
                <w:noProof/>
                <w:webHidden/>
              </w:rPr>
              <w:instrText xml:space="preserve"> PAGEREF _Toc137670846 \h </w:instrText>
            </w:r>
            <w:r>
              <w:rPr>
                <w:noProof/>
                <w:webHidden/>
              </w:rPr>
            </w:r>
            <w:r>
              <w:rPr>
                <w:noProof/>
                <w:webHidden/>
              </w:rPr>
              <w:fldChar w:fldCharType="separate"/>
            </w:r>
            <w:r>
              <w:rPr>
                <w:noProof/>
                <w:webHidden/>
              </w:rPr>
              <w:t>22</w:t>
            </w:r>
            <w:r>
              <w:rPr>
                <w:noProof/>
                <w:webHidden/>
              </w:rPr>
              <w:fldChar w:fldCharType="end"/>
            </w:r>
          </w:hyperlink>
        </w:p>
        <w:p w14:paraId="5AF77DA1" w14:textId="1B81AE3E" w:rsidR="00EB0D17" w:rsidRDefault="00EB0D17">
          <w:pPr>
            <w:pStyle w:val="TOC1"/>
            <w:tabs>
              <w:tab w:val="left" w:pos="440"/>
              <w:tab w:val="right" w:leader="dot" w:pos="8636"/>
            </w:tabs>
            <w:rPr>
              <w:rFonts w:eastAsiaTheme="minorEastAsia"/>
              <w:noProof/>
            </w:rPr>
          </w:pPr>
          <w:hyperlink w:anchor="_Toc137670847" w:history="1">
            <w:r w:rsidRPr="00724616">
              <w:rPr>
                <w:rStyle w:val="Hyperlink"/>
                <w:rFonts w:asciiTheme="majorBidi" w:hAnsiTheme="majorBidi"/>
                <w:noProof/>
              </w:rPr>
              <w:t>3.</w:t>
            </w:r>
            <w:r>
              <w:rPr>
                <w:rFonts w:eastAsiaTheme="minorEastAsia"/>
                <w:noProof/>
              </w:rPr>
              <w:tab/>
            </w:r>
            <w:r w:rsidRPr="00724616">
              <w:rPr>
                <w:rStyle w:val="Hyperlink"/>
                <w:rFonts w:asciiTheme="majorBidi" w:hAnsiTheme="majorBidi"/>
                <w:noProof/>
              </w:rPr>
              <w:t>Summary of conclusion reached</w:t>
            </w:r>
            <w:r>
              <w:rPr>
                <w:noProof/>
                <w:webHidden/>
              </w:rPr>
              <w:tab/>
            </w:r>
            <w:r>
              <w:rPr>
                <w:noProof/>
                <w:webHidden/>
              </w:rPr>
              <w:fldChar w:fldCharType="begin"/>
            </w:r>
            <w:r>
              <w:rPr>
                <w:noProof/>
                <w:webHidden/>
              </w:rPr>
              <w:instrText xml:space="preserve"> PAGEREF _Toc137670847 \h </w:instrText>
            </w:r>
            <w:r>
              <w:rPr>
                <w:noProof/>
                <w:webHidden/>
              </w:rPr>
            </w:r>
            <w:r>
              <w:rPr>
                <w:noProof/>
                <w:webHidden/>
              </w:rPr>
              <w:fldChar w:fldCharType="separate"/>
            </w:r>
            <w:r>
              <w:rPr>
                <w:noProof/>
                <w:webHidden/>
              </w:rPr>
              <w:t>32</w:t>
            </w:r>
            <w:r>
              <w:rPr>
                <w:noProof/>
                <w:webHidden/>
              </w:rPr>
              <w:fldChar w:fldCharType="end"/>
            </w:r>
          </w:hyperlink>
        </w:p>
        <w:p w14:paraId="639B7D7A" w14:textId="358BA459" w:rsidR="00EB0D17" w:rsidRDefault="00EB0D17">
          <w:pPr>
            <w:pStyle w:val="TOC2"/>
            <w:tabs>
              <w:tab w:val="right" w:leader="dot" w:pos="8636"/>
            </w:tabs>
            <w:rPr>
              <w:rFonts w:eastAsiaTheme="minorEastAsia"/>
              <w:noProof/>
            </w:rPr>
          </w:pPr>
          <w:hyperlink w:anchor="_Toc137670848" w:history="1">
            <w:r w:rsidRPr="00724616">
              <w:rPr>
                <w:rStyle w:val="Hyperlink"/>
                <w:rFonts w:asciiTheme="majorBidi" w:hAnsiTheme="majorBidi"/>
                <w:noProof/>
              </w:rPr>
              <w:t>3.1 Expert opinion regarding findings</w:t>
            </w:r>
            <w:r>
              <w:rPr>
                <w:noProof/>
                <w:webHidden/>
              </w:rPr>
              <w:tab/>
            </w:r>
            <w:r>
              <w:rPr>
                <w:noProof/>
                <w:webHidden/>
              </w:rPr>
              <w:fldChar w:fldCharType="begin"/>
            </w:r>
            <w:r>
              <w:rPr>
                <w:noProof/>
                <w:webHidden/>
              </w:rPr>
              <w:instrText xml:space="preserve"> PAGEREF _Toc137670848 \h </w:instrText>
            </w:r>
            <w:r>
              <w:rPr>
                <w:noProof/>
                <w:webHidden/>
              </w:rPr>
            </w:r>
            <w:r>
              <w:rPr>
                <w:noProof/>
                <w:webHidden/>
              </w:rPr>
              <w:fldChar w:fldCharType="separate"/>
            </w:r>
            <w:r>
              <w:rPr>
                <w:noProof/>
                <w:webHidden/>
              </w:rPr>
              <w:t>32</w:t>
            </w:r>
            <w:r>
              <w:rPr>
                <w:noProof/>
                <w:webHidden/>
              </w:rPr>
              <w:fldChar w:fldCharType="end"/>
            </w:r>
          </w:hyperlink>
        </w:p>
        <w:p w14:paraId="5F29920D" w14:textId="3D727BB5" w:rsidR="00EB0D17" w:rsidRDefault="00EB0D17">
          <w:pPr>
            <w:pStyle w:val="TOC1"/>
            <w:tabs>
              <w:tab w:val="right" w:leader="dot" w:pos="8636"/>
            </w:tabs>
            <w:rPr>
              <w:rFonts w:eastAsiaTheme="minorEastAsia"/>
              <w:noProof/>
            </w:rPr>
          </w:pPr>
          <w:hyperlink w:anchor="_Toc137670849" w:history="1">
            <w:r w:rsidRPr="00724616">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_Toc137670849 \h </w:instrText>
            </w:r>
            <w:r>
              <w:rPr>
                <w:noProof/>
                <w:webHidden/>
              </w:rPr>
            </w:r>
            <w:r>
              <w:rPr>
                <w:noProof/>
                <w:webHidden/>
              </w:rPr>
              <w:fldChar w:fldCharType="separate"/>
            </w:r>
            <w:r>
              <w:rPr>
                <w:noProof/>
                <w:webHidden/>
              </w:rPr>
              <w:t>33</w:t>
            </w:r>
            <w:r>
              <w:rPr>
                <w:noProof/>
                <w:webHidden/>
              </w:rPr>
              <w:fldChar w:fldCharType="end"/>
            </w:r>
          </w:hyperlink>
        </w:p>
        <w:p w14:paraId="07D96910" w14:textId="58D4E9AB" w:rsidR="00E76DFB" w:rsidRPr="003D5E02" w:rsidRDefault="00E76DFB">
          <w:pPr>
            <w:rPr>
              <w:rFonts w:asciiTheme="majorBidi" w:hAnsiTheme="majorBidi" w:cstheme="majorBidi"/>
            </w:rPr>
          </w:pPr>
          <w:r w:rsidRPr="003D5E02">
            <w:rPr>
              <w:rFonts w:asciiTheme="majorBidi" w:hAnsiTheme="majorBidi" w:cstheme="majorBidi"/>
              <w:b/>
              <w:bCs/>
              <w:noProof/>
            </w:rPr>
            <w:fldChar w:fldCharType="end"/>
          </w:r>
        </w:p>
      </w:sdtContent>
    </w:sdt>
    <w:p w14:paraId="02247B4B" w14:textId="714DD4BF" w:rsidR="00172A7B" w:rsidRPr="003D5E02" w:rsidRDefault="003D5E02" w:rsidP="003D5E02">
      <w:pPr>
        <w:rPr>
          <w:rFonts w:asciiTheme="majorBidi" w:hAnsiTheme="majorBidi" w:cstheme="majorBidi" w:hint="cs"/>
          <w:sz w:val="26"/>
          <w:szCs w:val="26"/>
          <w:rtl/>
        </w:rPr>
      </w:pPr>
      <w:r w:rsidRPr="003D5E02">
        <w:rPr>
          <w:rFonts w:asciiTheme="majorBidi" w:hAnsiTheme="majorBidi" w:cstheme="majorBidi"/>
          <w:sz w:val="26"/>
          <w:szCs w:val="26"/>
        </w:rPr>
        <w:br w:type="page"/>
      </w:r>
      <w:bookmarkStart w:id="0" w:name="_Hlk132198430"/>
      <w:bookmarkEnd w:id="0"/>
    </w:p>
    <w:p w14:paraId="67D7295A" w14:textId="7D16A056" w:rsidR="00846FE2" w:rsidRPr="003D5E02" w:rsidRDefault="00846FE2" w:rsidP="00846FE2">
      <w:pPr>
        <w:pStyle w:val="Heading1"/>
        <w:rPr>
          <w:rFonts w:asciiTheme="majorBidi" w:eastAsiaTheme="minorHAnsi" w:hAnsiTheme="majorBidi"/>
        </w:rPr>
      </w:pPr>
      <w:bookmarkStart w:id="1" w:name="_Toc137670821"/>
      <w:r w:rsidRPr="003D5E02">
        <w:rPr>
          <w:rFonts w:asciiTheme="majorBidi" w:eastAsiaTheme="minorHAnsi" w:hAnsiTheme="majorBidi"/>
        </w:rPr>
        <w:t>Table of Figures</w:t>
      </w:r>
      <w:bookmarkEnd w:id="1"/>
    </w:p>
    <w:p w14:paraId="72C512A1" w14:textId="41CF3EF8" w:rsidR="00EB0D17" w:rsidRDefault="00846FE2">
      <w:pPr>
        <w:pStyle w:val="TableofFigures"/>
        <w:tabs>
          <w:tab w:val="right" w:leader="dot" w:pos="8636"/>
        </w:tabs>
        <w:rPr>
          <w:rFonts w:eastAsiaTheme="minorEastAsia"/>
          <w:noProof/>
        </w:rPr>
      </w:pPr>
      <w:r w:rsidRPr="003D5E02">
        <w:rPr>
          <w:rFonts w:asciiTheme="majorBidi" w:hAnsiTheme="majorBidi" w:cstheme="majorBidi"/>
          <w:sz w:val="26"/>
          <w:szCs w:val="26"/>
        </w:rPr>
        <w:fldChar w:fldCharType="begin"/>
      </w:r>
      <w:r w:rsidRPr="003D5E02">
        <w:rPr>
          <w:rFonts w:asciiTheme="majorBidi" w:hAnsiTheme="majorBidi" w:cstheme="majorBidi"/>
          <w:sz w:val="26"/>
          <w:szCs w:val="26"/>
        </w:rPr>
        <w:instrText xml:space="preserve"> TOC \h \z \c "Figure" </w:instrText>
      </w:r>
      <w:r w:rsidRPr="003D5E02">
        <w:rPr>
          <w:rFonts w:asciiTheme="majorBidi" w:hAnsiTheme="majorBidi" w:cstheme="majorBidi"/>
          <w:sz w:val="26"/>
          <w:szCs w:val="26"/>
        </w:rPr>
        <w:fldChar w:fldCharType="separate"/>
      </w:r>
      <w:hyperlink w:anchor="_Toc137670850" w:history="1">
        <w:r w:rsidR="00EB0D17" w:rsidRPr="00E466B0">
          <w:rPr>
            <w:rStyle w:val="Hyperlink"/>
            <w:rFonts w:asciiTheme="majorBidi" w:hAnsiTheme="majorBidi" w:cstheme="majorBidi"/>
            <w:noProof/>
          </w:rPr>
          <w:t>Figure 1 - Creating Virtual Machines</w:t>
        </w:r>
        <w:r w:rsidR="00EB0D17">
          <w:rPr>
            <w:noProof/>
            <w:webHidden/>
          </w:rPr>
          <w:tab/>
        </w:r>
        <w:r w:rsidR="00EB0D17">
          <w:rPr>
            <w:noProof/>
            <w:webHidden/>
          </w:rPr>
          <w:fldChar w:fldCharType="begin"/>
        </w:r>
        <w:r w:rsidR="00EB0D17">
          <w:rPr>
            <w:noProof/>
            <w:webHidden/>
          </w:rPr>
          <w:instrText xml:space="preserve"> PAGEREF _Toc137670850 \h </w:instrText>
        </w:r>
        <w:r w:rsidR="00EB0D17">
          <w:rPr>
            <w:noProof/>
            <w:webHidden/>
          </w:rPr>
        </w:r>
        <w:r w:rsidR="00EB0D17">
          <w:rPr>
            <w:noProof/>
            <w:webHidden/>
          </w:rPr>
          <w:fldChar w:fldCharType="separate"/>
        </w:r>
        <w:r w:rsidR="00EB0D17">
          <w:rPr>
            <w:noProof/>
            <w:webHidden/>
          </w:rPr>
          <w:t>5</w:t>
        </w:r>
        <w:r w:rsidR="00EB0D17">
          <w:rPr>
            <w:noProof/>
            <w:webHidden/>
          </w:rPr>
          <w:fldChar w:fldCharType="end"/>
        </w:r>
      </w:hyperlink>
    </w:p>
    <w:p w14:paraId="0D68A620" w14:textId="3144E279" w:rsidR="00EB0D17" w:rsidRDefault="00EB0D17">
      <w:pPr>
        <w:pStyle w:val="TableofFigures"/>
        <w:tabs>
          <w:tab w:val="right" w:leader="dot" w:pos="8636"/>
        </w:tabs>
        <w:rPr>
          <w:rFonts w:eastAsiaTheme="minorEastAsia"/>
          <w:noProof/>
        </w:rPr>
      </w:pPr>
      <w:hyperlink r:id="rId12" w:anchor="_Toc137670851" w:history="1">
        <w:r w:rsidRPr="00E466B0">
          <w:rPr>
            <w:rStyle w:val="Hyperlink"/>
            <w:noProof/>
          </w:rPr>
          <w:t>Figure 2 - List of Machines</w:t>
        </w:r>
        <w:r>
          <w:rPr>
            <w:noProof/>
            <w:webHidden/>
          </w:rPr>
          <w:tab/>
        </w:r>
        <w:r>
          <w:rPr>
            <w:noProof/>
            <w:webHidden/>
          </w:rPr>
          <w:fldChar w:fldCharType="begin"/>
        </w:r>
        <w:r>
          <w:rPr>
            <w:noProof/>
            <w:webHidden/>
          </w:rPr>
          <w:instrText xml:space="preserve"> PAGEREF _Toc137670851 \h </w:instrText>
        </w:r>
        <w:r>
          <w:rPr>
            <w:noProof/>
            <w:webHidden/>
          </w:rPr>
        </w:r>
        <w:r>
          <w:rPr>
            <w:noProof/>
            <w:webHidden/>
          </w:rPr>
          <w:fldChar w:fldCharType="separate"/>
        </w:r>
        <w:r>
          <w:rPr>
            <w:noProof/>
            <w:webHidden/>
          </w:rPr>
          <w:t>5</w:t>
        </w:r>
        <w:r>
          <w:rPr>
            <w:noProof/>
            <w:webHidden/>
          </w:rPr>
          <w:fldChar w:fldCharType="end"/>
        </w:r>
      </w:hyperlink>
    </w:p>
    <w:p w14:paraId="02B9C204" w14:textId="0075C711" w:rsidR="00EB0D17" w:rsidRDefault="00EB0D17">
      <w:pPr>
        <w:pStyle w:val="TableofFigures"/>
        <w:tabs>
          <w:tab w:val="right" w:leader="dot" w:pos="8636"/>
        </w:tabs>
        <w:rPr>
          <w:rFonts w:eastAsiaTheme="minorEastAsia"/>
          <w:noProof/>
        </w:rPr>
      </w:pPr>
      <w:hyperlink r:id="rId13" w:anchor="_Toc137670852" w:history="1">
        <w:r w:rsidRPr="00E466B0">
          <w:rPr>
            <w:rStyle w:val="Hyperlink"/>
            <w:noProof/>
          </w:rPr>
          <w:t>Figure 3 - Other Devices Address</w:t>
        </w:r>
        <w:r>
          <w:rPr>
            <w:noProof/>
            <w:webHidden/>
          </w:rPr>
          <w:tab/>
        </w:r>
        <w:r>
          <w:rPr>
            <w:noProof/>
            <w:webHidden/>
          </w:rPr>
          <w:fldChar w:fldCharType="begin"/>
        </w:r>
        <w:r>
          <w:rPr>
            <w:noProof/>
            <w:webHidden/>
          </w:rPr>
          <w:instrText xml:space="preserve"> PAGEREF _Toc137670852 \h </w:instrText>
        </w:r>
        <w:r>
          <w:rPr>
            <w:noProof/>
            <w:webHidden/>
          </w:rPr>
        </w:r>
        <w:r>
          <w:rPr>
            <w:noProof/>
            <w:webHidden/>
          </w:rPr>
          <w:fldChar w:fldCharType="separate"/>
        </w:r>
        <w:r>
          <w:rPr>
            <w:noProof/>
            <w:webHidden/>
          </w:rPr>
          <w:t>5</w:t>
        </w:r>
        <w:r>
          <w:rPr>
            <w:noProof/>
            <w:webHidden/>
          </w:rPr>
          <w:fldChar w:fldCharType="end"/>
        </w:r>
      </w:hyperlink>
    </w:p>
    <w:p w14:paraId="2B54C342" w14:textId="15F40CCF" w:rsidR="00EB0D17" w:rsidRDefault="00EB0D17">
      <w:pPr>
        <w:pStyle w:val="TableofFigures"/>
        <w:tabs>
          <w:tab w:val="right" w:leader="dot" w:pos="8636"/>
        </w:tabs>
        <w:rPr>
          <w:rFonts w:eastAsiaTheme="minorEastAsia"/>
          <w:noProof/>
        </w:rPr>
      </w:pPr>
      <w:hyperlink r:id="rId14" w:anchor="_Toc137670853" w:history="1">
        <w:r w:rsidRPr="00E466B0">
          <w:rPr>
            <w:rStyle w:val="Hyperlink"/>
            <w:noProof/>
          </w:rPr>
          <w:t>Figure 4 - Ip Address of The Kali Machine</w:t>
        </w:r>
        <w:r>
          <w:rPr>
            <w:noProof/>
            <w:webHidden/>
          </w:rPr>
          <w:tab/>
        </w:r>
        <w:r>
          <w:rPr>
            <w:noProof/>
            <w:webHidden/>
          </w:rPr>
          <w:fldChar w:fldCharType="begin"/>
        </w:r>
        <w:r>
          <w:rPr>
            <w:noProof/>
            <w:webHidden/>
          </w:rPr>
          <w:instrText xml:space="preserve"> PAGEREF _Toc137670853 \h </w:instrText>
        </w:r>
        <w:r>
          <w:rPr>
            <w:noProof/>
            <w:webHidden/>
          </w:rPr>
        </w:r>
        <w:r>
          <w:rPr>
            <w:noProof/>
            <w:webHidden/>
          </w:rPr>
          <w:fldChar w:fldCharType="separate"/>
        </w:r>
        <w:r>
          <w:rPr>
            <w:noProof/>
            <w:webHidden/>
          </w:rPr>
          <w:t>6</w:t>
        </w:r>
        <w:r>
          <w:rPr>
            <w:noProof/>
            <w:webHidden/>
          </w:rPr>
          <w:fldChar w:fldCharType="end"/>
        </w:r>
      </w:hyperlink>
    </w:p>
    <w:p w14:paraId="6DD39078" w14:textId="6FFB14B6" w:rsidR="00EB0D17" w:rsidRDefault="00EB0D17">
      <w:pPr>
        <w:pStyle w:val="TableofFigures"/>
        <w:tabs>
          <w:tab w:val="right" w:leader="dot" w:pos="8636"/>
        </w:tabs>
        <w:rPr>
          <w:rFonts w:eastAsiaTheme="minorEastAsia"/>
          <w:noProof/>
        </w:rPr>
      </w:pPr>
      <w:hyperlink r:id="rId15" w:anchor="_Toc137670854" w:history="1">
        <w:r w:rsidRPr="00E466B0">
          <w:rPr>
            <w:rStyle w:val="Hyperlink"/>
            <w:noProof/>
          </w:rPr>
          <w:t>Figure 5 - Windows Machine Ip Address</w:t>
        </w:r>
        <w:r>
          <w:rPr>
            <w:noProof/>
            <w:webHidden/>
          </w:rPr>
          <w:tab/>
        </w:r>
        <w:r>
          <w:rPr>
            <w:noProof/>
            <w:webHidden/>
          </w:rPr>
          <w:fldChar w:fldCharType="begin"/>
        </w:r>
        <w:r>
          <w:rPr>
            <w:noProof/>
            <w:webHidden/>
          </w:rPr>
          <w:instrText xml:space="preserve"> PAGEREF _Toc137670854 \h </w:instrText>
        </w:r>
        <w:r>
          <w:rPr>
            <w:noProof/>
            <w:webHidden/>
          </w:rPr>
        </w:r>
        <w:r>
          <w:rPr>
            <w:noProof/>
            <w:webHidden/>
          </w:rPr>
          <w:fldChar w:fldCharType="separate"/>
        </w:r>
        <w:r>
          <w:rPr>
            <w:noProof/>
            <w:webHidden/>
          </w:rPr>
          <w:t>6</w:t>
        </w:r>
        <w:r>
          <w:rPr>
            <w:noProof/>
            <w:webHidden/>
          </w:rPr>
          <w:fldChar w:fldCharType="end"/>
        </w:r>
      </w:hyperlink>
    </w:p>
    <w:p w14:paraId="685A4619" w14:textId="57E18A2B" w:rsidR="00EB0D17" w:rsidRDefault="00EB0D17">
      <w:pPr>
        <w:pStyle w:val="TableofFigures"/>
        <w:tabs>
          <w:tab w:val="right" w:leader="dot" w:pos="8636"/>
        </w:tabs>
        <w:rPr>
          <w:rFonts w:eastAsiaTheme="minorEastAsia"/>
          <w:noProof/>
        </w:rPr>
      </w:pPr>
      <w:hyperlink r:id="rId16" w:anchor="_Toc137670855" w:history="1">
        <w:r w:rsidRPr="00E466B0">
          <w:rPr>
            <w:rStyle w:val="Hyperlink"/>
            <w:noProof/>
          </w:rPr>
          <w:t>Figure 6 - Editing sysctl.conf File</w:t>
        </w:r>
        <w:r>
          <w:rPr>
            <w:noProof/>
            <w:webHidden/>
          </w:rPr>
          <w:tab/>
        </w:r>
        <w:r>
          <w:rPr>
            <w:noProof/>
            <w:webHidden/>
          </w:rPr>
          <w:fldChar w:fldCharType="begin"/>
        </w:r>
        <w:r>
          <w:rPr>
            <w:noProof/>
            <w:webHidden/>
          </w:rPr>
          <w:instrText xml:space="preserve"> PAGEREF _Toc137670855 \h </w:instrText>
        </w:r>
        <w:r>
          <w:rPr>
            <w:noProof/>
            <w:webHidden/>
          </w:rPr>
        </w:r>
        <w:r>
          <w:rPr>
            <w:noProof/>
            <w:webHidden/>
          </w:rPr>
          <w:fldChar w:fldCharType="separate"/>
        </w:r>
        <w:r>
          <w:rPr>
            <w:noProof/>
            <w:webHidden/>
          </w:rPr>
          <w:t>7</w:t>
        </w:r>
        <w:r>
          <w:rPr>
            <w:noProof/>
            <w:webHidden/>
          </w:rPr>
          <w:fldChar w:fldCharType="end"/>
        </w:r>
      </w:hyperlink>
    </w:p>
    <w:p w14:paraId="6A402CAF" w14:textId="36DDBE7E" w:rsidR="00EB0D17" w:rsidRDefault="00EB0D17">
      <w:pPr>
        <w:pStyle w:val="TableofFigures"/>
        <w:tabs>
          <w:tab w:val="right" w:leader="dot" w:pos="8636"/>
        </w:tabs>
        <w:rPr>
          <w:rFonts w:eastAsiaTheme="minorEastAsia"/>
          <w:noProof/>
        </w:rPr>
      </w:pPr>
      <w:hyperlink r:id="rId17" w:anchor="_Toc137670856" w:history="1">
        <w:r w:rsidRPr="00E466B0">
          <w:rPr>
            <w:rStyle w:val="Hyperlink"/>
            <w:noProof/>
          </w:rPr>
          <w:t>Figure 7- Modify the Code</w:t>
        </w:r>
        <w:r>
          <w:rPr>
            <w:noProof/>
            <w:webHidden/>
          </w:rPr>
          <w:tab/>
        </w:r>
        <w:r>
          <w:rPr>
            <w:noProof/>
            <w:webHidden/>
          </w:rPr>
          <w:fldChar w:fldCharType="begin"/>
        </w:r>
        <w:r>
          <w:rPr>
            <w:noProof/>
            <w:webHidden/>
          </w:rPr>
          <w:instrText xml:space="preserve"> PAGEREF _Toc137670856 \h </w:instrText>
        </w:r>
        <w:r>
          <w:rPr>
            <w:noProof/>
            <w:webHidden/>
          </w:rPr>
        </w:r>
        <w:r>
          <w:rPr>
            <w:noProof/>
            <w:webHidden/>
          </w:rPr>
          <w:fldChar w:fldCharType="separate"/>
        </w:r>
        <w:r>
          <w:rPr>
            <w:noProof/>
            <w:webHidden/>
          </w:rPr>
          <w:t>7</w:t>
        </w:r>
        <w:r>
          <w:rPr>
            <w:noProof/>
            <w:webHidden/>
          </w:rPr>
          <w:fldChar w:fldCharType="end"/>
        </w:r>
      </w:hyperlink>
    </w:p>
    <w:p w14:paraId="3AFF1C3A" w14:textId="1A289A4B" w:rsidR="00EB0D17" w:rsidRDefault="00EB0D17">
      <w:pPr>
        <w:pStyle w:val="TableofFigures"/>
        <w:tabs>
          <w:tab w:val="right" w:leader="dot" w:pos="8636"/>
        </w:tabs>
        <w:rPr>
          <w:rFonts w:eastAsiaTheme="minorEastAsia"/>
          <w:noProof/>
        </w:rPr>
      </w:pPr>
      <w:hyperlink r:id="rId18" w:anchor="_Toc137670857" w:history="1">
        <w:r w:rsidRPr="00E466B0">
          <w:rPr>
            <w:rStyle w:val="Hyperlink"/>
            <w:noProof/>
          </w:rPr>
          <w:t>Figure 8 - Wireshark Interface</w:t>
        </w:r>
        <w:r>
          <w:rPr>
            <w:noProof/>
            <w:webHidden/>
          </w:rPr>
          <w:tab/>
        </w:r>
        <w:r>
          <w:rPr>
            <w:noProof/>
            <w:webHidden/>
          </w:rPr>
          <w:fldChar w:fldCharType="begin"/>
        </w:r>
        <w:r>
          <w:rPr>
            <w:noProof/>
            <w:webHidden/>
          </w:rPr>
          <w:instrText xml:space="preserve"> PAGEREF _Toc137670857 \h </w:instrText>
        </w:r>
        <w:r>
          <w:rPr>
            <w:noProof/>
            <w:webHidden/>
          </w:rPr>
        </w:r>
        <w:r>
          <w:rPr>
            <w:noProof/>
            <w:webHidden/>
          </w:rPr>
          <w:fldChar w:fldCharType="separate"/>
        </w:r>
        <w:r>
          <w:rPr>
            <w:noProof/>
            <w:webHidden/>
          </w:rPr>
          <w:t>8</w:t>
        </w:r>
        <w:r>
          <w:rPr>
            <w:noProof/>
            <w:webHidden/>
          </w:rPr>
          <w:fldChar w:fldCharType="end"/>
        </w:r>
      </w:hyperlink>
    </w:p>
    <w:p w14:paraId="67EAB110" w14:textId="10C6DC44" w:rsidR="00EB0D17" w:rsidRDefault="00EB0D17">
      <w:pPr>
        <w:pStyle w:val="TableofFigures"/>
        <w:tabs>
          <w:tab w:val="right" w:leader="dot" w:pos="8636"/>
        </w:tabs>
        <w:rPr>
          <w:rFonts w:eastAsiaTheme="minorEastAsia"/>
          <w:noProof/>
        </w:rPr>
      </w:pPr>
      <w:hyperlink r:id="rId19" w:anchor="_Toc137670858" w:history="1">
        <w:r w:rsidRPr="00E466B0">
          <w:rPr>
            <w:rStyle w:val="Hyperlink"/>
            <w:noProof/>
          </w:rPr>
          <w:t>Figure 9 - Ettercap Interface</w:t>
        </w:r>
        <w:r>
          <w:rPr>
            <w:noProof/>
            <w:webHidden/>
          </w:rPr>
          <w:tab/>
        </w:r>
        <w:r>
          <w:rPr>
            <w:noProof/>
            <w:webHidden/>
          </w:rPr>
          <w:fldChar w:fldCharType="begin"/>
        </w:r>
        <w:r>
          <w:rPr>
            <w:noProof/>
            <w:webHidden/>
          </w:rPr>
          <w:instrText xml:space="preserve"> PAGEREF _Toc137670858 \h </w:instrText>
        </w:r>
        <w:r>
          <w:rPr>
            <w:noProof/>
            <w:webHidden/>
          </w:rPr>
        </w:r>
        <w:r>
          <w:rPr>
            <w:noProof/>
            <w:webHidden/>
          </w:rPr>
          <w:fldChar w:fldCharType="separate"/>
        </w:r>
        <w:r>
          <w:rPr>
            <w:noProof/>
            <w:webHidden/>
          </w:rPr>
          <w:t>8</w:t>
        </w:r>
        <w:r>
          <w:rPr>
            <w:noProof/>
            <w:webHidden/>
          </w:rPr>
          <w:fldChar w:fldCharType="end"/>
        </w:r>
      </w:hyperlink>
    </w:p>
    <w:p w14:paraId="3197A468" w14:textId="461A81FA" w:rsidR="00EB0D17" w:rsidRDefault="00EB0D17">
      <w:pPr>
        <w:pStyle w:val="TableofFigures"/>
        <w:tabs>
          <w:tab w:val="right" w:leader="dot" w:pos="8636"/>
        </w:tabs>
        <w:rPr>
          <w:rFonts w:eastAsiaTheme="minorEastAsia"/>
          <w:noProof/>
        </w:rPr>
      </w:pPr>
      <w:hyperlink r:id="rId20" w:anchor="_Toc137670859" w:history="1">
        <w:r w:rsidRPr="00E466B0">
          <w:rPr>
            <w:rStyle w:val="Hyperlink"/>
            <w:noProof/>
          </w:rPr>
          <w:t>Figure 10 - Launching Wireshark and Ettercap</w:t>
        </w:r>
        <w:r>
          <w:rPr>
            <w:noProof/>
            <w:webHidden/>
          </w:rPr>
          <w:tab/>
        </w:r>
        <w:r>
          <w:rPr>
            <w:noProof/>
            <w:webHidden/>
          </w:rPr>
          <w:fldChar w:fldCharType="begin"/>
        </w:r>
        <w:r>
          <w:rPr>
            <w:noProof/>
            <w:webHidden/>
          </w:rPr>
          <w:instrText xml:space="preserve"> PAGEREF _Toc137670859 \h </w:instrText>
        </w:r>
        <w:r>
          <w:rPr>
            <w:noProof/>
            <w:webHidden/>
          </w:rPr>
        </w:r>
        <w:r>
          <w:rPr>
            <w:noProof/>
            <w:webHidden/>
          </w:rPr>
          <w:fldChar w:fldCharType="separate"/>
        </w:r>
        <w:r>
          <w:rPr>
            <w:noProof/>
            <w:webHidden/>
          </w:rPr>
          <w:t>9</w:t>
        </w:r>
        <w:r>
          <w:rPr>
            <w:noProof/>
            <w:webHidden/>
          </w:rPr>
          <w:fldChar w:fldCharType="end"/>
        </w:r>
      </w:hyperlink>
    </w:p>
    <w:p w14:paraId="218AEB58" w14:textId="11E6C6F0" w:rsidR="00EB0D17" w:rsidRDefault="00EB0D17">
      <w:pPr>
        <w:pStyle w:val="TableofFigures"/>
        <w:tabs>
          <w:tab w:val="right" w:leader="dot" w:pos="8636"/>
        </w:tabs>
        <w:rPr>
          <w:rFonts w:eastAsiaTheme="minorEastAsia"/>
          <w:noProof/>
        </w:rPr>
      </w:pPr>
      <w:hyperlink r:id="rId21" w:anchor="_Toc137670860" w:history="1">
        <w:r w:rsidRPr="00E466B0">
          <w:rPr>
            <w:rStyle w:val="Hyperlink"/>
            <w:noProof/>
          </w:rPr>
          <w:t>Figure 11 - Choosing the 1</w:t>
        </w:r>
        <w:r w:rsidRPr="00E466B0">
          <w:rPr>
            <w:rStyle w:val="Hyperlink"/>
            <w:noProof/>
            <w:vertAlign w:val="superscript"/>
          </w:rPr>
          <w:t>st</w:t>
        </w:r>
        <w:r w:rsidRPr="00E466B0">
          <w:rPr>
            <w:rStyle w:val="Hyperlink"/>
            <w:noProof/>
          </w:rPr>
          <w:t xml:space="preserve"> Victims</w:t>
        </w:r>
        <w:r>
          <w:rPr>
            <w:noProof/>
            <w:webHidden/>
          </w:rPr>
          <w:tab/>
        </w:r>
        <w:r>
          <w:rPr>
            <w:noProof/>
            <w:webHidden/>
          </w:rPr>
          <w:fldChar w:fldCharType="begin"/>
        </w:r>
        <w:r>
          <w:rPr>
            <w:noProof/>
            <w:webHidden/>
          </w:rPr>
          <w:instrText xml:space="preserve"> PAGEREF _Toc137670860 \h </w:instrText>
        </w:r>
        <w:r>
          <w:rPr>
            <w:noProof/>
            <w:webHidden/>
          </w:rPr>
        </w:r>
        <w:r>
          <w:rPr>
            <w:noProof/>
            <w:webHidden/>
          </w:rPr>
          <w:fldChar w:fldCharType="separate"/>
        </w:r>
        <w:r>
          <w:rPr>
            <w:noProof/>
            <w:webHidden/>
          </w:rPr>
          <w:t>9</w:t>
        </w:r>
        <w:r>
          <w:rPr>
            <w:noProof/>
            <w:webHidden/>
          </w:rPr>
          <w:fldChar w:fldCharType="end"/>
        </w:r>
      </w:hyperlink>
    </w:p>
    <w:p w14:paraId="69736655" w14:textId="678E3259" w:rsidR="00EB0D17" w:rsidRDefault="00EB0D17">
      <w:pPr>
        <w:pStyle w:val="TableofFigures"/>
        <w:tabs>
          <w:tab w:val="right" w:leader="dot" w:pos="8636"/>
        </w:tabs>
        <w:rPr>
          <w:rFonts w:eastAsiaTheme="minorEastAsia"/>
          <w:noProof/>
        </w:rPr>
      </w:pPr>
      <w:hyperlink r:id="rId22" w:anchor="_Toc137670861" w:history="1">
        <w:r w:rsidRPr="00E466B0">
          <w:rPr>
            <w:rStyle w:val="Hyperlink"/>
            <w:noProof/>
          </w:rPr>
          <w:t>Figure 12 - Choosing the 2</w:t>
        </w:r>
        <w:r w:rsidRPr="00E466B0">
          <w:rPr>
            <w:rStyle w:val="Hyperlink"/>
            <w:noProof/>
            <w:vertAlign w:val="superscript"/>
          </w:rPr>
          <w:t>nd</w:t>
        </w:r>
        <w:r w:rsidRPr="00E466B0">
          <w:rPr>
            <w:rStyle w:val="Hyperlink"/>
            <w:noProof/>
          </w:rPr>
          <w:t xml:space="preserve"> Victim</w:t>
        </w:r>
        <w:r>
          <w:rPr>
            <w:noProof/>
            <w:webHidden/>
          </w:rPr>
          <w:tab/>
        </w:r>
        <w:r>
          <w:rPr>
            <w:noProof/>
            <w:webHidden/>
          </w:rPr>
          <w:fldChar w:fldCharType="begin"/>
        </w:r>
        <w:r>
          <w:rPr>
            <w:noProof/>
            <w:webHidden/>
          </w:rPr>
          <w:instrText xml:space="preserve"> PAGEREF _Toc137670861 \h </w:instrText>
        </w:r>
        <w:r>
          <w:rPr>
            <w:noProof/>
            <w:webHidden/>
          </w:rPr>
        </w:r>
        <w:r>
          <w:rPr>
            <w:noProof/>
            <w:webHidden/>
          </w:rPr>
          <w:fldChar w:fldCharType="separate"/>
        </w:r>
        <w:r>
          <w:rPr>
            <w:noProof/>
            <w:webHidden/>
          </w:rPr>
          <w:t>10</w:t>
        </w:r>
        <w:r>
          <w:rPr>
            <w:noProof/>
            <w:webHidden/>
          </w:rPr>
          <w:fldChar w:fldCharType="end"/>
        </w:r>
      </w:hyperlink>
    </w:p>
    <w:p w14:paraId="0B29C324" w14:textId="52FACB39" w:rsidR="00EB0D17" w:rsidRDefault="00EB0D17">
      <w:pPr>
        <w:pStyle w:val="TableofFigures"/>
        <w:tabs>
          <w:tab w:val="right" w:leader="dot" w:pos="8636"/>
        </w:tabs>
        <w:rPr>
          <w:rFonts w:eastAsiaTheme="minorEastAsia"/>
          <w:noProof/>
        </w:rPr>
      </w:pPr>
      <w:hyperlink r:id="rId23" w:anchor="_Toc137670862" w:history="1">
        <w:r w:rsidRPr="00E466B0">
          <w:rPr>
            <w:rStyle w:val="Hyperlink"/>
            <w:noProof/>
          </w:rPr>
          <w:t>Figure 13 - Creating Man-in-the-middle Attack</w:t>
        </w:r>
        <w:r>
          <w:rPr>
            <w:noProof/>
            <w:webHidden/>
          </w:rPr>
          <w:tab/>
        </w:r>
        <w:r>
          <w:rPr>
            <w:noProof/>
            <w:webHidden/>
          </w:rPr>
          <w:fldChar w:fldCharType="begin"/>
        </w:r>
        <w:r>
          <w:rPr>
            <w:noProof/>
            <w:webHidden/>
          </w:rPr>
          <w:instrText xml:space="preserve"> PAGEREF _Toc137670862 \h </w:instrText>
        </w:r>
        <w:r>
          <w:rPr>
            <w:noProof/>
            <w:webHidden/>
          </w:rPr>
        </w:r>
        <w:r>
          <w:rPr>
            <w:noProof/>
            <w:webHidden/>
          </w:rPr>
          <w:fldChar w:fldCharType="separate"/>
        </w:r>
        <w:r>
          <w:rPr>
            <w:noProof/>
            <w:webHidden/>
          </w:rPr>
          <w:t>10</w:t>
        </w:r>
        <w:r>
          <w:rPr>
            <w:noProof/>
            <w:webHidden/>
          </w:rPr>
          <w:fldChar w:fldCharType="end"/>
        </w:r>
      </w:hyperlink>
    </w:p>
    <w:p w14:paraId="5C300402" w14:textId="0D0D3F4C" w:rsidR="00EB0D17" w:rsidRDefault="00EB0D17">
      <w:pPr>
        <w:pStyle w:val="TableofFigures"/>
        <w:tabs>
          <w:tab w:val="right" w:leader="dot" w:pos="8636"/>
        </w:tabs>
        <w:rPr>
          <w:rFonts w:eastAsiaTheme="minorEastAsia"/>
          <w:noProof/>
        </w:rPr>
      </w:pPr>
      <w:hyperlink r:id="rId24" w:anchor="_Toc137670863" w:history="1">
        <w:r w:rsidRPr="00E466B0">
          <w:rPr>
            <w:rStyle w:val="Hyperlink"/>
            <w:noProof/>
          </w:rPr>
          <w:t>Figure 14 - ARP poisoning Window</w:t>
        </w:r>
        <w:r>
          <w:rPr>
            <w:noProof/>
            <w:webHidden/>
          </w:rPr>
          <w:tab/>
        </w:r>
        <w:r>
          <w:rPr>
            <w:noProof/>
            <w:webHidden/>
          </w:rPr>
          <w:fldChar w:fldCharType="begin"/>
        </w:r>
        <w:r>
          <w:rPr>
            <w:noProof/>
            <w:webHidden/>
          </w:rPr>
          <w:instrText xml:space="preserve"> PAGEREF _Toc137670863 \h </w:instrText>
        </w:r>
        <w:r>
          <w:rPr>
            <w:noProof/>
            <w:webHidden/>
          </w:rPr>
        </w:r>
        <w:r>
          <w:rPr>
            <w:noProof/>
            <w:webHidden/>
          </w:rPr>
          <w:fldChar w:fldCharType="separate"/>
        </w:r>
        <w:r>
          <w:rPr>
            <w:noProof/>
            <w:webHidden/>
          </w:rPr>
          <w:t>11</w:t>
        </w:r>
        <w:r>
          <w:rPr>
            <w:noProof/>
            <w:webHidden/>
          </w:rPr>
          <w:fldChar w:fldCharType="end"/>
        </w:r>
      </w:hyperlink>
    </w:p>
    <w:p w14:paraId="3916A8F4" w14:textId="079D1B17" w:rsidR="00EB0D17" w:rsidRDefault="00EB0D17">
      <w:pPr>
        <w:pStyle w:val="TableofFigures"/>
        <w:tabs>
          <w:tab w:val="right" w:leader="dot" w:pos="8636"/>
        </w:tabs>
        <w:rPr>
          <w:rFonts w:eastAsiaTheme="minorEastAsia"/>
          <w:noProof/>
        </w:rPr>
      </w:pPr>
      <w:hyperlink r:id="rId25" w:anchor="_Toc137670864" w:history="1">
        <w:r w:rsidRPr="00E466B0">
          <w:rPr>
            <w:rStyle w:val="Hyperlink"/>
            <w:noProof/>
          </w:rPr>
          <w:t>Figure 15 - ARP Traffic from Wireshark - a</w:t>
        </w:r>
        <w:r>
          <w:rPr>
            <w:noProof/>
            <w:webHidden/>
          </w:rPr>
          <w:tab/>
        </w:r>
        <w:r>
          <w:rPr>
            <w:noProof/>
            <w:webHidden/>
          </w:rPr>
          <w:fldChar w:fldCharType="begin"/>
        </w:r>
        <w:r>
          <w:rPr>
            <w:noProof/>
            <w:webHidden/>
          </w:rPr>
          <w:instrText xml:space="preserve"> PAGEREF _Toc137670864 \h </w:instrText>
        </w:r>
        <w:r>
          <w:rPr>
            <w:noProof/>
            <w:webHidden/>
          </w:rPr>
        </w:r>
        <w:r>
          <w:rPr>
            <w:noProof/>
            <w:webHidden/>
          </w:rPr>
          <w:fldChar w:fldCharType="separate"/>
        </w:r>
        <w:r>
          <w:rPr>
            <w:noProof/>
            <w:webHidden/>
          </w:rPr>
          <w:t>11</w:t>
        </w:r>
        <w:r>
          <w:rPr>
            <w:noProof/>
            <w:webHidden/>
          </w:rPr>
          <w:fldChar w:fldCharType="end"/>
        </w:r>
      </w:hyperlink>
    </w:p>
    <w:p w14:paraId="355C6585" w14:textId="3D069A18" w:rsidR="00EB0D17" w:rsidRDefault="00EB0D17">
      <w:pPr>
        <w:pStyle w:val="TableofFigures"/>
        <w:tabs>
          <w:tab w:val="right" w:leader="dot" w:pos="8636"/>
        </w:tabs>
        <w:rPr>
          <w:rFonts w:eastAsiaTheme="minorEastAsia"/>
          <w:noProof/>
        </w:rPr>
      </w:pPr>
      <w:hyperlink r:id="rId26" w:anchor="_Toc137670865" w:history="1">
        <w:r w:rsidRPr="00E466B0">
          <w:rPr>
            <w:rStyle w:val="Hyperlink"/>
            <w:noProof/>
          </w:rPr>
          <w:t>Figure 16 - ARP Traffic from Wireshark - b</w:t>
        </w:r>
        <w:r>
          <w:rPr>
            <w:noProof/>
            <w:webHidden/>
          </w:rPr>
          <w:tab/>
        </w:r>
        <w:r>
          <w:rPr>
            <w:noProof/>
            <w:webHidden/>
          </w:rPr>
          <w:fldChar w:fldCharType="begin"/>
        </w:r>
        <w:r>
          <w:rPr>
            <w:noProof/>
            <w:webHidden/>
          </w:rPr>
          <w:instrText xml:space="preserve"> PAGEREF _Toc137670865 \h </w:instrText>
        </w:r>
        <w:r>
          <w:rPr>
            <w:noProof/>
            <w:webHidden/>
          </w:rPr>
        </w:r>
        <w:r>
          <w:rPr>
            <w:noProof/>
            <w:webHidden/>
          </w:rPr>
          <w:fldChar w:fldCharType="separate"/>
        </w:r>
        <w:r>
          <w:rPr>
            <w:noProof/>
            <w:webHidden/>
          </w:rPr>
          <w:t>11</w:t>
        </w:r>
        <w:r>
          <w:rPr>
            <w:noProof/>
            <w:webHidden/>
          </w:rPr>
          <w:fldChar w:fldCharType="end"/>
        </w:r>
      </w:hyperlink>
    </w:p>
    <w:p w14:paraId="34AF60BB" w14:textId="5619EF75" w:rsidR="00EB0D17" w:rsidRDefault="00EB0D17">
      <w:pPr>
        <w:pStyle w:val="TableofFigures"/>
        <w:tabs>
          <w:tab w:val="right" w:leader="dot" w:pos="8636"/>
        </w:tabs>
        <w:rPr>
          <w:rFonts w:eastAsiaTheme="minorEastAsia"/>
          <w:noProof/>
        </w:rPr>
      </w:pPr>
      <w:hyperlink r:id="rId27" w:anchor="_Toc137670866" w:history="1">
        <w:r w:rsidRPr="00E466B0">
          <w:rPr>
            <w:rStyle w:val="Hyperlink"/>
            <w:noProof/>
          </w:rPr>
          <w:t>Figure 17 - Default Gateway Mac Address Before ARP Spoofing</w:t>
        </w:r>
        <w:r>
          <w:rPr>
            <w:noProof/>
            <w:webHidden/>
          </w:rPr>
          <w:tab/>
        </w:r>
        <w:r>
          <w:rPr>
            <w:noProof/>
            <w:webHidden/>
          </w:rPr>
          <w:fldChar w:fldCharType="begin"/>
        </w:r>
        <w:r>
          <w:rPr>
            <w:noProof/>
            <w:webHidden/>
          </w:rPr>
          <w:instrText xml:space="preserve"> PAGEREF _Toc137670866 \h </w:instrText>
        </w:r>
        <w:r>
          <w:rPr>
            <w:noProof/>
            <w:webHidden/>
          </w:rPr>
        </w:r>
        <w:r>
          <w:rPr>
            <w:noProof/>
            <w:webHidden/>
          </w:rPr>
          <w:fldChar w:fldCharType="separate"/>
        </w:r>
        <w:r>
          <w:rPr>
            <w:noProof/>
            <w:webHidden/>
          </w:rPr>
          <w:t>12</w:t>
        </w:r>
        <w:r>
          <w:rPr>
            <w:noProof/>
            <w:webHidden/>
          </w:rPr>
          <w:fldChar w:fldCharType="end"/>
        </w:r>
      </w:hyperlink>
    </w:p>
    <w:p w14:paraId="471EAF5D" w14:textId="47160EC5" w:rsidR="00EB0D17" w:rsidRDefault="00EB0D17">
      <w:pPr>
        <w:pStyle w:val="TableofFigures"/>
        <w:tabs>
          <w:tab w:val="right" w:leader="dot" w:pos="8636"/>
        </w:tabs>
        <w:rPr>
          <w:rFonts w:eastAsiaTheme="minorEastAsia"/>
          <w:noProof/>
        </w:rPr>
      </w:pPr>
      <w:hyperlink r:id="rId28" w:anchor="_Toc137670867" w:history="1">
        <w:r w:rsidRPr="00E466B0">
          <w:rPr>
            <w:rStyle w:val="Hyperlink"/>
            <w:noProof/>
          </w:rPr>
          <w:t>Figure 18 - - Default Gateway Mac Address After ARP Spoofing</w:t>
        </w:r>
        <w:r>
          <w:rPr>
            <w:noProof/>
            <w:webHidden/>
          </w:rPr>
          <w:tab/>
        </w:r>
        <w:r>
          <w:rPr>
            <w:noProof/>
            <w:webHidden/>
          </w:rPr>
          <w:fldChar w:fldCharType="begin"/>
        </w:r>
        <w:r>
          <w:rPr>
            <w:noProof/>
            <w:webHidden/>
          </w:rPr>
          <w:instrText xml:space="preserve"> PAGEREF _Toc137670867 \h </w:instrText>
        </w:r>
        <w:r>
          <w:rPr>
            <w:noProof/>
            <w:webHidden/>
          </w:rPr>
        </w:r>
        <w:r>
          <w:rPr>
            <w:noProof/>
            <w:webHidden/>
          </w:rPr>
          <w:fldChar w:fldCharType="separate"/>
        </w:r>
        <w:r>
          <w:rPr>
            <w:noProof/>
            <w:webHidden/>
          </w:rPr>
          <w:t>12</w:t>
        </w:r>
        <w:r>
          <w:rPr>
            <w:noProof/>
            <w:webHidden/>
          </w:rPr>
          <w:fldChar w:fldCharType="end"/>
        </w:r>
      </w:hyperlink>
    </w:p>
    <w:p w14:paraId="7F3A5CEC" w14:textId="75BBE52C" w:rsidR="00EB0D17" w:rsidRDefault="00EB0D17">
      <w:pPr>
        <w:pStyle w:val="TableofFigures"/>
        <w:tabs>
          <w:tab w:val="right" w:leader="dot" w:pos="8636"/>
        </w:tabs>
        <w:rPr>
          <w:rFonts w:eastAsiaTheme="minorEastAsia"/>
          <w:noProof/>
        </w:rPr>
      </w:pPr>
      <w:hyperlink r:id="rId29" w:anchor="_Toc137670868" w:history="1">
        <w:r w:rsidRPr="00E466B0">
          <w:rPr>
            <w:rStyle w:val="Hyperlink"/>
            <w:noProof/>
          </w:rPr>
          <w:t>Figure 19 - ARP Packets in Wireshark</w:t>
        </w:r>
        <w:r>
          <w:rPr>
            <w:noProof/>
            <w:webHidden/>
          </w:rPr>
          <w:tab/>
        </w:r>
        <w:r>
          <w:rPr>
            <w:noProof/>
            <w:webHidden/>
          </w:rPr>
          <w:fldChar w:fldCharType="begin"/>
        </w:r>
        <w:r>
          <w:rPr>
            <w:noProof/>
            <w:webHidden/>
          </w:rPr>
          <w:instrText xml:space="preserve"> PAGEREF _Toc137670868 \h </w:instrText>
        </w:r>
        <w:r>
          <w:rPr>
            <w:noProof/>
            <w:webHidden/>
          </w:rPr>
        </w:r>
        <w:r>
          <w:rPr>
            <w:noProof/>
            <w:webHidden/>
          </w:rPr>
          <w:fldChar w:fldCharType="separate"/>
        </w:r>
        <w:r>
          <w:rPr>
            <w:noProof/>
            <w:webHidden/>
          </w:rPr>
          <w:t>12</w:t>
        </w:r>
        <w:r>
          <w:rPr>
            <w:noProof/>
            <w:webHidden/>
          </w:rPr>
          <w:fldChar w:fldCharType="end"/>
        </w:r>
      </w:hyperlink>
    </w:p>
    <w:p w14:paraId="7D0BB747" w14:textId="2930469B" w:rsidR="00EB0D17" w:rsidRDefault="00EB0D17">
      <w:pPr>
        <w:pStyle w:val="TableofFigures"/>
        <w:tabs>
          <w:tab w:val="right" w:leader="dot" w:pos="8636"/>
        </w:tabs>
        <w:rPr>
          <w:rFonts w:eastAsiaTheme="minorEastAsia"/>
          <w:noProof/>
        </w:rPr>
      </w:pPr>
      <w:hyperlink r:id="rId30" w:anchor="_Toc137670869" w:history="1">
        <w:r w:rsidRPr="00E466B0">
          <w:rPr>
            <w:rStyle w:val="Hyperlink"/>
            <w:noProof/>
          </w:rPr>
          <w:t>Figure 20 - Choosing a Packet to Analyze</w:t>
        </w:r>
        <w:r>
          <w:rPr>
            <w:noProof/>
            <w:webHidden/>
          </w:rPr>
          <w:tab/>
        </w:r>
        <w:r>
          <w:rPr>
            <w:noProof/>
            <w:webHidden/>
          </w:rPr>
          <w:fldChar w:fldCharType="begin"/>
        </w:r>
        <w:r>
          <w:rPr>
            <w:noProof/>
            <w:webHidden/>
          </w:rPr>
          <w:instrText xml:space="preserve"> PAGEREF _Toc137670869 \h </w:instrText>
        </w:r>
        <w:r>
          <w:rPr>
            <w:noProof/>
            <w:webHidden/>
          </w:rPr>
        </w:r>
        <w:r>
          <w:rPr>
            <w:noProof/>
            <w:webHidden/>
          </w:rPr>
          <w:fldChar w:fldCharType="separate"/>
        </w:r>
        <w:r>
          <w:rPr>
            <w:noProof/>
            <w:webHidden/>
          </w:rPr>
          <w:t>13</w:t>
        </w:r>
        <w:r>
          <w:rPr>
            <w:noProof/>
            <w:webHidden/>
          </w:rPr>
          <w:fldChar w:fldCharType="end"/>
        </w:r>
      </w:hyperlink>
    </w:p>
    <w:p w14:paraId="45830E36" w14:textId="463F87B8" w:rsidR="00EB0D17" w:rsidRDefault="00EB0D17">
      <w:pPr>
        <w:pStyle w:val="TableofFigures"/>
        <w:tabs>
          <w:tab w:val="right" w:leader="dot" w:pos="8636"/>
        </w:tabs>
        <w:rPr>
          <w:rFonts w:eastAsiaTheme="minorEastAsia"/>
          <w:noProof/>
        </w:rPr>
      </w:pPr>
      <w:hyperlink r:id="rId31" w:anchor="_Toc137670870" w:history="1">
        <w:r w:rsidRPr="00E466B0">
          <w:rPr>
            <w:rStyle w:val="Hyperlink"/>
            <w:noProof/>
          </w:rPr>
          <w:t>Figure 21 - Windows Mac Address</w:t>
        </w:r>
        <w:r>
          <w:rPr>
            <w:noProof/>
            <w:webHidden/>
          </w:rPr>
          <w:tab/>
        </w:r>
        <w:r>
          <w:rPr>
            <w:noProof/>
            <w:webHidden/>
          </w:rPr>
          <w:fldChar w:fldCharType="begin"/>
        </w:r>
        <w:r>
          <w:rPr>
            <w:noProof/>
            <w:webHidden/>
          </w:rPr>
          <w:instrText xml:space="preserve"> PAGEREF _Toc137670870 \h </w:instrText>
        </w:r>
        <w:r>
          <w:rPr>
            <w:noProof/>
            <w:webHidden/>
          </w:rPr>
        </w:r>
        <w:r>
          <w:rPr>
            <w:noProof/>
            <w:webHidden/>
          </w:rPr>
          <w:fldChar w:fldCharType="separate"/>
        </w:r>
        <w:r>
          <w:rPr>
            <w:noProof/>
            <w:webHidden/>
          </w:rPr>
          <w:t>13</w:t>
        </w:r>
        <w:r>
          <w:rPr>
            <w:noProof/>
            <w:webHidden/>
          </w:rPr>
          <w:fldChar w:fldCharType="end"/>
        </w:r>
      </w:hyperlink>
    </w:p>
    <w:p w14:paraId="4FC50B5A" w14:textId="60851454" w:rsidR="00EB0D17" w:rsidRDefault="00EB0D17">
      <w:pPr>
        <w:pStyle w:val="TableofFigures"/>
        <w:tabs>
          <w:tab w:val="right" w:leader="dot" w:pos="8636"/>
        </w:tabs>
        <w:rPr>
          <w:rFonts w:eastAsiaTheme="minorEastAsia"/>
          <w:noProof/>
        </w:rPr>
      </w:pPr>
      <w:hyperlink r:id="rId32" w:anchor="_Toc137670871" w:history="1">
        <w:r w:rsidRPr="00E466B0">
          <w:rPr>
            <w:rStyle w:val="Hyperlink"/>
            <w:noProof/>
          </w:rPr>
          <w:t>Figure 22- Destination Packet Address</w:t>
        </w:r>
        <w:r>
          <w:rPr>
            <w:noProof/>
            <w:webHidden/>
          </w:rPr>
          <w:tab/>
        </w:r>
        <w:r>
          <w:rPr>
            <w:noProof/>
            <w:webHidden/>
          </w:rPr>
          <w:fldChar w:fldCharType="begin"/>
        </w:r>
        <w:r>
          <w:rPr>
            <w:noProof/>
            <w:webHidden/>
          </w:rPr>
          <w:instrText xml:space="preserve"> PAGEREF _Toc137670871 \h </w:instrText>
        </w:r>
        <w:r>
          <w:rPr>
            <w:noProof/>
            <w:webHidden/>
          </w:rPr>
        </w:r>
        <w:r>
          <w:rPr>
            <w:noProof/>
            <w:webHidden/>
          </w:rPr>
          <w:fldChar w:fldCharType="separate"/>
        </w:r>
        <w:r>
          <w:rPr>
            <w:noProof/>
            <w:webHidden/>
          </w:rPr>
          <w:t>13</w:t>
        </w:r>
        <w:r>
          <w:rPr>
            <w:noProof/>
            <w:webHidden/>
          </w:rPr>
          <w:fldChar w:fldCharType="end"/>
        </w:r>
      </w:hyperlink>
    </w:p>
    <w:p w14:paraId="55515E73" w14:textId="17852D6E" w:rsidR="00EB0D17" w:rsidRDefault="00EB0D17">
      <w:pPr>
        <w:pStyle w:val="TableofFigures"/>
        <w:tabs>
          <w:tab w:val="right" w:leader="dot" w:pos="8636"/>
        </w:tabs>
        <w:rPr>
          <w:rFonts w:eastAsiaTheme="minorEastAsia"/>
          <w:noProof/>
        </w:rPr>
      </w:pPr>
      <w:hyperlink r:id="rId33" w:anchor="_Toc137670872" w:history="1">
        <w:r w:rsidRPr="00E466B0">
          <w:rPr>
            <w:rStyle w:val="Hyperlink"/>
            <w:noProof/>
          </w:rPr>
          <w:t>Figure 23- Kali Mac Address</w:t>
        </w:r>
        <w:r>
          <w:rPr>
            <w:noProof/>
            <w:webHidden/>
          </w:rPr>
          <w:tab/>
        </w:r>
        <w:r>
          <w:rPr>
            <w:noProof/>
            <w:webHidden/>
          </w:rPr>
          <w:fldChar w:fldCharType="begin"/>
        </w:r>
        <w:r>
          <w:rPr>
            <w:noProof/>
            <w:webHidden/>
          </w:rPr>
          <w:instrText xml:space="preserve"> PAGEREF _Toc137670872 \h </w:instrText>
        </w:r>
        <w:r>
          <w:rPr>
            <w:noProof/>
            <w:webHidden/>
          </w:rPr>
        </w:r>
        <w:r>
          <w:rPr>
            <w:noProof/>
            <w:webHidden/>
          </w:rPr>
          <w:fldChar w:fldCharType="separate"/>
        </w:r>
        <w:r>
          <w:rPr>
            <w:noProof/>
            <w:webHidden/>
          </w:rPr>
          <w:t>13</w:t>
        </w:r>
        <w:r>
          <w:rPr>
            <w:noProof/>
            <w:webHidden/>
          </w:rPr>
          <w:fldChar w:fldCharType="end"/>
        </w:r>
      </w:hyperlink>
    </w:p>
    <w:p w14:paraId="2DA14B0E" w14:textId="62674440" w:rsidR="00EB0D17" w:rsidRDefault="00EB0D17">
      <w:pPr>
        <w:pStyle w:val="TableofFigures"/>
        <w:tabs>
          <w:tab w:val="right" w:leader="dot" w:pos="8636"/>
        </w:tabs>
        <w:rPr>
          <w:rFonts w:eastAsiaTheme="minorEastAsia"/>
          <w:noProof/>
        </w:rPr>
      </w:pPr>
      <w:hyperlink r:id="rId34" w:anchor="_Toc137670873" w:history="1">
        <w:r w:rsidRPr="00E466B0">
          <w:rPr>
            <w:rStyle w:val="Hyperlink"/>
            <w:noProof/>
          </w:rPr>
          <w:t>Figure 24 - Source Packet Address</w:t>
        </w:r>
        <w:r>
          <w:rPr>
            <w:noProof/>
            <w:webHidden/>
          </w:rPr>
          <w:tab/>
        </w:r>
        <w:r>
          <w:rPr>
            <w:noProof/>
            <w:webHidden/>
          </w:rPr>
          <w:fldChar w:fldCharType="begin"/>
        </w:r>
        <w:r>
          <w:rPr>
            <w:noProof/>
            <w:webHidden/>
          </w:rPr>
          <w:instrText xml:space="preserve"> PAGEREF _Toc137670873 \h </w:instrText>
        </w:r>
        <w:r>
          <w:rPr>
            <w:noProof/>
            <w:webHidden/>
          </w:rPr>
        </w:r>
        <w:r>
          <w:rPr>
            <w:noProof/>
            <w:webHidden/>
          </w:rPr>
          <w:fldChar w:fldCharType="separate"/>
        </w:r>
        <w:r>
          <w:rPr>
            <w:noProof/>
            <w:webHidden/>
          </w:rPr>
          <w:t>13</w:t>
        </w:r>
        <w:r>
          <w:rPr>
            <w:noProof/>
            <w:webHidden/>
          </w:rPr>
          <w:fldChar w:fldCharType="end"/>
        </w:r>
      </w:hyperlink>
    </w:p>
    <w:p w14:paraId="1FC9136E" w14:textId="299305E6" w:rsidR="00EB0D17" w:rsidRDefault="00EB0D17">
      <w:pPr>
        <w:pStyle w:val="TableofFigures"/>
        <w:tabs>
          <w:tab w:val="right" w:leader="dot" w:pos="8636"/>
        </w:tabs>
        <w:rPr>
          <w:rFonts w:eastAsiaTheme="minorEastAsia"/>
          <w:noProof/>
        </w:rPr>
      </w:pPr>
      <w:hyperlink r:id="rId35" w:anchor="_Toc137670874" w:history="1">
        <w:r w:rsidRPr="00E466B0">
          <w:rPr>
            <w:rStyle w:val="Hyperlink"/>
            <w:noProof/>
          </w:rPr>
          <w:t>Figure 25 - Operation Code</w:t>
        </w:r>
        <w:r>
          <w:rPr>
            <w:noProof/>
            <w:webHidden/>
          </w:rPr>
          <w:tab/>
        </w:r>
        <w:r>
          <w:rPr>
            <w:noProof/>
            <w:webHidden/>
          </w:rPr>
          <w:fldChar w:fldCharType="begin"/>
        </w:r>
        <w:r>
          <w:rPr>
            <w:noProof/>
            <w:webHidden/>
          </w:rPr>
          <w:instrText xml:space="preserve"> PAGEREF _Toc137670874 \h </w:instrText>
        </w:r>
        <w:r>
          <w:rPr>
            <w:noProof/>
            <w:webHidden/>
          </w:rPr>
        </w:r>
        <w:r>
          <w:rPr>
            <w:noProof/>
            <w:webHidden/>
          </w:rPr>
          <w:fldChar w:fldCharType="separate"/>
        </w:r>
        <w:r>
          <w:rPr>
            <w:noProof/>
            <w:webHidden/>
          </w:rPr>
          <w:t>13</w:t>
        </w:r>
        <w:r>
          <w:rPr>
            <w:noProof/>
            <w:webHidden/>
          </w:rPr>
          <w:fldChar w:fldCharType="end"/>
        </w:r>
      </w:hyperlink>
    </w:p>
    <w:p w14:paraId="7FFB3767" w14:textId="10DB7755" w:rsidR="00EB0D17" w:rsidRDefault="00EB0D17">
      <w:pPr>
        <w:pStyle w:val="TableofFigures"/>
        <w:tabs>
          <w:tab w:val="right" w:leader="dot" w:pos="8636"/>
        </w:tabs>
        <w:rPr>
          <w:rFonts w:eastAsiaTheme="minorEastAsia"/>
          <w:noProof/>
        </w:rPr>
      </w:pPr>
      <w:hyperlink r:id="rId36" w:anchor="_Toc137670875" w:history="1">
        <w:r w:rsidRPr="00E466B0">
          <w:rPr>
            <w:rStyle w:val="Hyperlink"/>
            <w:noProof/>
          </w:rPr>
          <w:t>Figure 26 - Packet Information - a</w:t>
        </w:r>
        <w:r>
          <w:rPr>
            <w:noProof/>
            <w:webHidden/>
          </w:rPr>
          <w:tab/>
        </w:r>
        <w:r>
          <w:rPr>
            <w:noProof/>
            <w:webHidden/>
          </w:rPr>
          <w:fldChar w:fldCharType="begin"/>
        </w:r>
        <w:r>
          <w:rPr>
            <w:noProof/>
            <w:webHidden/>
          </w:rPr>
          <w:instrText xml:space="preserve"> PAGEREF _Toc137670875 \h </w:instrText>
        </w:r>
        <w:r>
          <w:rPr>
            <w:noProof/>
            <w:webHidden/>
          </w:rPr>
        </w:r>
        <w:r>
          <w:rPr>
            <w:noProof/>
            <w:webHidden/>
          </w:rPr>
          <w:fldChar w:fldCharType="separate"/>
        </w:r>
        <w:r>
          <w:rPr>
            <w:noProof/>
            <w:webHidden/>
          </w:rPr>
          <w:t>14</w:t>
        </w:r>
        <w:r>
          <w:rPr>
            <w:noProof/>
            <w:webHidden/>
          </w:rPr>
          <w:fldChar w:fldCharType="end"/>
        </w:r>
      </w:hyperlink>
    </w:p>
    <w:p w14:paraId="63895F74" w14:textId="157716C8" w:rsidR="00EB0D17" w:rsidRDefault="00EB0D17">
      <w:pPr>
        <w:pStyle w:val="TableofFigures"/>
        <w:tabs>
          <w:tab w:val="right" w:leader="dot" w:pos="8636"/>
        </w:tabs>
        <w:rPr>
          <w:rFonts w:eastAsiaTheme="minorEastAsia"/>
          <w:noProof/>
        </w:rPr>
      </w:pPr>
      <w:hyperlink r:id="rId37" w:anchor="_Toc137670876" w:history="1">
        <w:r w:rsidRPr="00E466B0">
          <w:rPr>
            <w:rStyle w:val="Hyperlink"/>
            <w:noProof/>
          </w:rPr>
          <w:t>Figure 27 - Packet Information - b</w:t>
        </w:r>
        <w:r>
          <w:rPr>
            <w:noProof/>
            <w:webHidden/>
          </w:rPr>
          <w:tab/>
        </w:r>
        <w:r>
          <w:rPr>
            <w:noProof/>
            <w:webHidden/>
          </w:rPr>
          <w:fldChar w:fldCharType="begin"/>
        </w:r>
        <w:r>
          <w:rPr>
            <w:noProof/>
            <w:webHidden/>
          </w:rPr>
          <w:instrText xml:space="preserve"> PAGEREF _Toc137670876 \h </w:instrText>
        </w:r>
        <w:r>
          <w:rPr>
            <w:noProof/>
            <w:webHidden/>
          </w:rPr>
        </w:r>
        <w:r>
          <w:rPr>
            <w:noProof/>
            <w:webHidden/>
          </w:rPr>
          <w:fldChar w:fldCharType="separate"/>
        </w:r>
        <w:r>
          <w:rPr>
            <w:noProof/>
            <w:webHidden/>
          </w:rPr>
          <w:t>14</w:t>
        </w:r>
        <w:r>
          <w:rPr>
            <w:noProof/>
            <w:webHidden/>
          </w:rPr>
          <w:fldChar w:fldCharType="end"/>
        </w:r>
      </w:hyperlink>
    </w:p>
    <w:p w14:paraId="281FDADB" w14:textId="1DC9A5A0" w:rsidR="00EB0D17" w:rsidRDefault="00EB0D17">
      <w:pPr>
        <w:pStyle w:val="TableofFigures"/>
        <w:tabs>
          <w:tab w:val="right" w:leader="dot" w:pos="8636"/>
        </w:tabs>
        <w:rPr>
          <w:rFonts w:eastAsiaTheme="minorEastAsia"/>
          <w:noProof/>
        </w:rPr>
      </w:pPr>
      <w:hyperlink r:id="rId38" w:anchor="_Toc137670877" w:history="1">
        <w:r w:rsidRPr="00E466B0">
          <w:rPr>
            <w:rStyle w:val="Hyperlink"/>
            <w:noProof/>
          </w:rPr>
          <w:t>Figure 28 - Packet Information - d</w:t>
        </w:r>
        <w:r>
          <w:rPr>
            <w:noProof/>
            <w:webHidden/>
          </w:rPr>
          <w:tab/>
        </w:r>
        <w:r>
          <w:rPr>
            <w:noProof/>
            <w:webHidden/>
          </w:rPr>
          <w:fldChar w:fldCharType="begin"/>
        </w:r>
        <w:r>
          <w:rPr>
            <w:noProof/>
            <w:webHidden/>
          </w:rPr>
          <w:instrText xml:space="preserve"> PAGEREF _Toc137670877 \h </w:instrText>
        </w:r>
        <w:r>
          <w:rPr>
            <w:noProof/>
            <w:webHidden/>
          </w:rPr>
        </w:r>
        <w:r>
          <w:rPr>
            <w:noProof/>
            <w:webHidden/>
          </w:rPr>
          <w:fldChar w:fldCharType="separate"/>
        </w:r>
        <w:r>
          <w:rPr>
            <w:noProof/>
            <w:webHidden/>
          </w:rPr>
          <w:t>14</w:t>
        </w:r>
        <w:r>
          <w:rPr>
            <w:noProof/>
            <w:webHidden/>
          </w:rPr>
          <w:fldChar w:fldCharType="end"/>
        </w:r>
      </w:hyperlink>
    </w:p>
    <w:p w14:paraId="691BC4BE" w14:textId="476B1AA7" w:rsidR="00EB0D17" w:rsidRDefault="00EB0D17">
      <w:pPr>
        <w:pStyle w:val="TableofFigures"/>
        <w:tabs>
          <w:tab w:val="right" w:leader="dot" w:pos="8636"/>
        </w:tabs>
        <w:rPr>
          <w:rFonts w:eastAsiaTheme="minorEastAsia"/>
          <w:noProof/>
        </w:rPr>
      </w:pPr>
      <w:hyperlink r:id="rId39" w:anchor="_Toc137670878" w:history="1">
        <w:r w:rsidRPr="00E466B0">
          <w:rPr>
            <w:rStyle w:val="Hyperlink"/>
            <w:noProof/>
          </w:rPr>
          <w:t>Figure 29 - Packet Information - c</w:t>
        </w:r>
        <w:r>
          <w:rPr>
            <w:noProof/>
            <w:webHidden/>
          </w:rPr>
          <w:tab/>
        </w:r>
        <w:r>
          <w:rPr>
            <w:noProof/>
            <w:webHidden/>
          </w:rPr>
          <w:fldChar w:fldCharType="begin"/>
        </w:r>
        <w:r>
          <w:rPr>
            <w:noProof/>
            <w:webHidden/>
          </w:rPr>
          <w:instrText xml:space="preserve"> PAGEREF _Toc137670878 \h </w:instrText>
        </w:r>
        <w:r>
          <w:rPr>
            <w:noProof/>
            <w:webHidden/>
          </w:rPr>
        </w:r>
        <w:r>
          <w:rPr>
            <w:noProof/>
            <w:webHidden/>
          </w:rPr>
          <w:fldChar w:fldCharType="separate"/>
        </w:r>
        <w:r>
          <w:rPr>
            <w:noProof/>
            <w:webHidden/>
          </w:rPr>
          <w:t>15</w:t>
        </w:r>
        <w:r>
          <w:rPr>
            <w:noProof/>
            <w:webHidden/>
          </w:rPr>
          <w:fldChar w:fldCharType="end"/>
        </w:r>
      </w:hyperlink>
    </w:p>
    <w:p w14:paraId="6957AE46" w14:textId="60D7F48C" w:rsidR="00EB0D17" w:rsidRDefault="00EB0D17">
      <w:pPr>
        <w:pStyle w:val="TableofFigures"/>
        <w:tabs>
          <w:tab w:val="right" w:leader="dot" w:pos="8636"/>
        </w:tabs>
        <w:rPr>
          <w:rFonts w:eastAsiaTheme="minorEastAsia"/>
          <w:noProof/>
        </w:rPr>
      </w:pPr>
      <w:hyperlink r:id="rId40" w:anchor="_Toc137670879" w:history="1">
        <w:r w:rsidRPr="00E466B0">
          <w:rPr>
            <w:rStyle w:val="Hyperlink"/>
            <w:noProof/>
          </w:rPr>
          <w:t>Figure 30 - Source Address of Man-in-the middle</w:t>
        </w:r>
        <w:r>
          <w:rPr>
            <w:noProof/>
            <w:webHidden/>
          </w:rPr>
          <w:tab/>
        </w:r>
        <w:r>
          <w:rPr>
            <w:noProof/>
            <w:webHidden/>
          </w:rPr>
          <w:fldChar w:fldCharType="begin"/>
        </w:r>
        <w:r>
          <w:rPr>
            <w:noProof/>
            <w:webHidden/>
          </w:rPr>
          <w:instrText xml:space="preserve"> PAGEREF _Toc137670879 \h </w:instrText>
        </w:r>
        <w:r>
          <w:rPr>
            <w:noProof/>
            <w:webHidden/>
          </w:rPr>
        </w:r>
        <w:r>
          <w:rPr>
            <w:noProof/>
            <w:webHidden/>
          </w:rPr>
          <w:fldChar w:fldCharType="separate"/>
        </w:r>
        <w:r>
          <w:rPr>
            <w:noProof/>
            <w:webHidden/>
          </w:rPr>
          <w:t>15</w:t>
        </w:r>
        <w:r>
          <w:rPr>
            <w:noProof/>
            <w:webHidden/>
          </w:rPr>
          <w:fldChar w:fldCharType="end"/>
        </w:r>
      </w:hyperlink>
    </w:p>
    <w:p w14:paraId="63C599EE" w14:textId="32370774" w:rsidR="00EB0D17" w:rsidRDefault="00EB0D17">
      <w:pPr>
        <w:pStyle w:val="TableofFigures"/>
        <w:tabs>
          <w:tab w:val="right" w:leader="dot" w:pos="8636"/>
        </w:tabs>
        <w:rPr>
          <w:rFonts w:eastAsiaTheme="minorEastAsia"/>
          <w:noProof/>
        </w:rPr>
      </w:pPr>
      <w:hyperlink r:id="rId41" w:anchor="_Toc137670880" w:history="1">
        <w:r w:rsidRPr="00E466B0">
          <w:rPr>
            <w:rStyle w:val="Hyperlink"/>
            <w:noProof/>
          </w:rPr>
          <w:t>Figure 31 – Testing with Ping</w:t>
        </w:r>
        <w:r>
          <w:rPr>
            <w:noProof/>
            <w:webHidden/>
          </w:rPr>
          <w:tab/>
        </w:r>
        <w:r>
          <w:rPr>
            <w:noProof/>
            <w:webHidden/>
          </w:rPr>
          <w:fldChar w:fldCharType="begin"/>
        </w:r>
        <w:r>
          <w:rPr>
            <w:noProof/>
            <w:webHidden/>
          </w:rPr>
          <w:instrText xml:space="preserve"> PAGEREF _Toc137670880 \h </w:instrText>
        </w:r>
        <w:r>
          <w:rPr>
            <w:noProof/>
            <w:webHidden/>
          </w:rPr>
        </w:r>
        <w:r>
          <w:rPr>
            <w:noProof/>
            <w:webHidden/>
          </w:rPr>
          <w:fldChar w:fldCharType="separate"/>
        </w:r>
        <w:r>
          <w:rPr>
            <w:noProof/>
            <w:webHidden/>
          </w:rPr>
          <w:t>15</w:t>
        </w:r>
        <w:r>
          <w:rPr>
            <w:noProof/>
            <w:webHidden/>
          </w:rPr>
          <w:fldChar w:fldCharType="end"/>
        </w:r>
      </w:hyperlink>
    </w:p>
    <w:p w14:paraId="2EAF2BE2" w14:textId="468F0768" w:rsidR="00EB0D17" w:rsidRDefault="00EB0D17">
      <w:pPr>
        <w:pStyle w:val="TableofFigures"/>
        <w:tabs>
          <w:tab w:val="right" w:leader="dot" w:pos="8636"/>
        </w:tabs>
        <w:rPr>
          <w:rFonts w:eastAsiaTheme="minorEastAsia"/>
          <w:noProof/>
        </w:rPr>
      </w:pPr>
      <w:hyperlink r:id="rId42" w:anchor="_Toc137670881" w:history="1">
        <w:r w:rsidRPr="00E466B0">
          <w:rPr>
            <w:rStyle w:val="Hyperlink"/>
            <w:noProof/>
          </w:rPr>
          <w:t>Figure 32 - Creating passwords file</w:t>
        </w:r>
        <w:r>
          <w:rPr>
            <w:noProof/>
            <w:webHidden/>
          </w:rPr>
          <w:tab/>
        </w:r>
        <w:r>
          <w:rPr>
            <w:noProof/>
            <w:webHidden/>
          </w:rPr>
          <w:fldChar w:fldCharType="begin"/>
        </w:r>
        <w:r>
          <w:rPr>
            <w:noProof/>
            <w:webHidden/>
          </w:rPr>
          <w:instrText xml:space="preserve"> PAGEREF _Toc137670881 \h </w:instrText>
        </w:r>
        <w:r>
          <w:rPr>
            <w:noProof/>
            <w:webHidden/>
          </w:rPr>
        </w:r>
        <w:r>
          <w:rPr>
            <w:noProof/>
            <w:webHidden/>
          </w:rPr>
          <w:fldChar w:fldCharType="separate"/>
        </w:r>
        <w:r>
          <w:rPr>
            <w:noProof/>
            <w:webHidden/>
          </w:rPr>
          <w:t>18</w:t>
        </w:r>
        <w:r>
          <w:rPr>
            <w:noProof/>
            <w:webHidden/>
          </w:rPr>
          <w:fldChar w:fldCharType="end"/>
        </w:r>
      </w:hyperlink>
    </w:p>
    <w:p w14:paraId="11335093" w14:textId="21BF0C57" w:rsidR="00EB0D17" w:rsidRDefault="00EB0D17">
      <w:pPr>
        <w:pStyle w:val="TableofFigures"/>
        <w:tabs>
          <w:tab w:val="right" w:leader="dot" w:pos="8636"/>
        </w:tabs>
        <w:rPr>
          <w:rFonts w:eastAsiaTheme="minorEastAsia"/>
          <w:noProof/>
        </w:rPr>
      </w:pPr>
      <w:hyperlink r:id="rId43" w:anchor="_Toc137670882" w:history="1">
        <w:r w:rsidRPr="00E466B0">
          <w:rPr>
            <w:rStyle w:val="Hyperlink"/>
            <w:noProof/>
          </w:rPr>
          <w:t>Figure 33 - Crack Mod</w:t>
        </w:r>
        <w:r>
          <w:rPr>
            <w:noProof/>
            <w:webHidden/>
          </w:rPr>
          <w:tab/>
        </w:r>
        <w:r>
          <w:rPr>
            <w:noProof/>
            <w:webHidden/>
          </w:rPr>
          <w:fldChar w:fldCharType="begin"/>
        </w:r>
        <w:r>
          <w:rPr>
            <w:noProof/>
            <w:webHidden/>
          </w:rPr>
          <w:instrText xml:space="preserve"> PAGEREF _Toc137670882 \h </w:instrText>
        </w:r>
        <w:r>
          <w:rPr>
            <w:noProof/>
            <w:webHidden/>
          </w:rPr>
        </w:r>
        <w:r>
          <w:rPr>
            <w:noProof/>
            <w:webHidden/>
          </w:rPr>
          <w:fldChar w:fldCharType="separate"/>
        </w:r>
        <w:r>
          <w:rPr>
            <w:noProof/>
            <w:webHidden/>
          </w:rPr>
          <w:t>18</w:t>
        </w:r>
        <w:r>
          <w:rPr>
            <w:noProof/>
            <w:webHidden/>
          </w:rPr>
          <w:fldChar w:fldCharType="end"/>
        </w:r>
      </w:hyperlink>
    </w:p>
    <w:p w14:paraId="78A6D836" w14:textId="5AE9D760" w:rsidR="00EB0D17" w:rsidRDefault="00EB0D17">
      <w:pPr>
        <w:pStyle w:val="TableofFigures"/>
        <w:tabs>
          <w:tab w:val="right" w:leader="dot" w:pos="8636"/>
        </w:tabs>
        <w:rPr>
          <w:rFonts w:eastAsiaTheme="minorEastAsia"/>
          <w:noProof/>
        </w:rPr>
      </w:pPr>
      <w:hyperlink r:id="rId44" w:anchor="_Toc137670883" w:history="1">
        <w:r w:rsidRPr="00E466B0">
          <w:rPr>
            <w:rStyle w:val="Hyperlink"/>
            <w:noProof/>
          </w:rPr>
          <w:t>Figure 34 - Load Password File</w:t>
        </w:r>
        <w:r>
          <w:rPr>
            <w:noProof/>
            <w:webHidden/>
          </w:rPr>
          <w:tab/>
        </w:r>
        <w:r>
          <w:rPr>
            <w:noProof/>
            <w:webHidden/>
          </w:rPr>
          <w:fldChar w:fldCharType="begin"/>
        </w:r>
        <w:r>
          <w:rPr>
            <w:noProof/>
            <w:webHidden/>
          </w:rPr>
          <w:instrText xml:space="preserve"> PAGEREF _Toc137670883 \h </w:instrText>
        </w:r>
        <w:r>
          <w:rPr>
            <w:noProof/>
            <w:webHidden/>
          </w:rPr>
        </w:r>
        <w:r>
          <w:rPr>
            <w:noProof/>
            <w:webHidden/>
          </w:rPr>
          <w:fldChar w:fldCharType="separate"/>
        </w:r>
        <w:r>
          <w:rPr>
            <w:noProof/>
            <w:webHidden/>
          </w:rPr>
          <w:t>19</w:t>
        </w:r>
        <w:r>
          <w:rPr>
            <w:noProof/>
            <w:webHidden/>
          </w:rPr>
          <w:fldChar w:fldCharType="end"/>
        </w:r>
      </w:hyperlink>
    </w:p>
    <w:p w14:paraId="33C19464" w14:textId="2DEF3BA4" w:rsidR="00EB0D17" w:rsidRDefault="00EB0D17">
      <w:pPr>
        <w:pStyle w:val="TableofFigures"/>
        <w:tabs>
          <w:tab w:val="right" w:leader="dot" w:pos="8636"/>
        </w:tabs>
        <w:rPr>
          <w:rFonts w:eastAsiaTheme="minorEastAsia"/>
          <w:noProof/>
        </w:rPr>
      </w:pPr>
      <w:hyperlink r:id="rId45" w:anchor="_Toc137670884" w:history="1">
        <w:r w:rsidRPr="00E466B0">
          <w:rPr>
            <w:rStyle w:val="Hyperlink"/>
            <w:noProof/>
          </w:rPr>
          <w:t>Figure 35 - Show Cracked Password</w:t>
        </w:r>
        <w:r>
          <w:rPr>
            <w:noProof/>
            <w:webHidden/>
          </w:rPr>
          <w:tab/>
        </w:r>
        <w:r>
          <w:rPr>
            <w:noProof/>
            <w:webHidden/>
          </w:rPr>
          <w:fldChar w:fldCharType="begin"/>
        </w:r>
        <w:r>
          <w:rPr>
            <w:noProof/>
            <w:webHidden/>
          </w:rPr>
          <w:instrText xml:space="preserve"> PAGEREF _Toc137670884 \h </w:instrText>
        </w:r>
        <w:r>
          <w:rPr>
            <w:noProof/>
            <w:webHidden/>
          </w:rPr>
        </w:r>
        <w:r>
          <w:rPr>
            <w:noProof/>
            <w:webHidden/>
          </w:rPr>
          <w:fldChar w:fldCharType="separate"/>
        </w:r>
        <w:r>
          <w:rPr>
            <w:noProof/>
            <w:webHidden/>
          </w:rPr>
          <w:t>19</w:t>
        </w:r>
        <w:r>
          <w:rPr>
            <w:noProof/>
            <w:webHidden/>
          </w:rPr>
          <w:fldChar w:fldCharType="end"/>
        </w:r>
      </w:hyperlink>
    </w:p>
    <w:p w14:paraId="24669513" w14:textId="3BEE4F28" w:rsidR="00EB0D17" w:rsidRDefault="00EB0D17">
      <w:pPr>
        <w:pStyle w:val="TableofFigures"/>
        <w:tabs>
          <w:tab w:val="right" w:leader="dot" w:pos="8636"/>
        </w:tabs>
        <w:rPr>
          <w:rFonts w:eastAsiaTheme="minorEastAsia"/>
          <w:noProof/>
        </w:rPr>
      </w:pPr>
      <w:hyperlink w:anchor="_Toc137670885" w:history="1">
        <w:r w:rsidRPr="00E466B0">
          <w:rPr>
            <w:rStyle w:val="Hyperlink"/>
            <w:noProof/>
          </w:rPr>
          <w:t>Figure 36: Root in Terminal</w:t>
        </w:r>
        <w:r>
          <w:rPr>
            <w:noProof/>
            <w:webHidden/>
          </w:rPr>
          <w:tab/>
        </w:r>
        <w:r>
          <w:rPr>
            <w:noProof/>
            <w:webHidden/>
          </w:rPr>
          <w:fldChar w:fldCharType="begin"/>
        </w:r>
        <w:r>
          <w:rPr>
            <w:noProof/>
            <w:webHidden/>
          </w:rPr>
          <w:instrText xml:space="preserve"> PAGEREF _Toc137670885 \h </w:instrText>
        </w:r>
        <w:r>
          <w:rPr>
            <w:noProof/>
            <w:webHidden/>
          </w:rPr>
        </w:r>
        <w:r>
          <w:rPr>
            <w:noProof/>
            <w:webHidden/>
          </w:rPr>
          <w:fldChar w:fldCharType="separate"/>
        </w:r>
        <w:r>
          <w:rPr>
            <w:noProof/>
            <w:webHidden/>
          </w:rPr>
          <w:t>22</w:t>
        </w:r>
        <w:r>
          <w:rPr>
            <w:noProof/>
            <w:webHidden/>
          </w:rPr>
          <w:fldChar w:fldCharType="end"/>
        </w:r>
      </w:hyperlink>
    </w:p>
    <w:p w14:paraId="0E71BE17" w14:textId="2624D8D3" w:rsidR="00EB0D17" w:rsidRDefault="00EB0D17">
      <w:pPr>
        <w:pStyle w:val="TableofFigures"/>
        <w:tabs>
          <w:tab w:val="right" w:leader="dot" w:pos="8636"/>
        </w:tabs>
        <w:rPr>
          <w:rFonts w:eastAsiaTheme="minorEastAsia"/>
          <w:noProof/>
        </w:rPr>
      </w:pPr>
      <w:hyperlink w:anchor="_Toc137670886" w:history="1">
        <w:r w:rsidRPr="00E466B0">
          <w:rPr>
            <w:rStyle w:val="Hyperlink"/>
            <w:noProof/>
          </w:rPr>
          <w:t>Figure 37: Interface of SET</w:t>
        </w:r>
        <w:r>
          <w:rPr>
            <w:noProof/>
            <w:webHidden/>
          </w:rPr>
          <w:tab/>
        </w:r>
        <w:r>
          <w:rPr>
            <w:noProof/>
            <w:webHidden/>
          </w:rPr>
          <w:fldChar w:fldCharType="begin"/>
        </w:r>
        <w:r>
          <w:rPr>
            <w:noProof/>
            <w:webHidden/>
          </w:rPr>
          <w:instrText xml:space="preserve"> PAGEREF _Toc137670886 \h </w:instrText>
        </w:r>
        <w:r>
          <w:rPr>
            <w:noProof/>
            <w:webHidden/>
          </w:rPr>
        </w:r>
        <w:r>
          <w:rPr>
            <w:noProof/>
            <w:webHidden/>
          </w:rPr>
          <w:fldChar w:fldCharType="separate"/>
        </w:r>
        <w:r>
          <w:rPr>
            <w:noProof/>
            <w:webHidden/>
          </w:rPr>
          <w:t>23</w:t>
        </w:r>
        <w:r>
          <w:rPr>
            <w:noProof/>
            <w:webHidden/>
          </w:rPr>
          <w:fldChar w:fldCharType="end"/>
        </w:r>
      </w:hyperlink>
    </w:p>
    <w:p w14:paraId="3C963712" w14:textId="1E28F1B1" w:rsidR="00EB0D17" w:rsidRDefault="00EB0D17">
      <w:pPr>
        <w:pStyle w:val="TableofFigures"/>
        <w:tabs>
          <w:tab w:val="right" w:leader="dot" w:pos="8636"/>
        </w:tabs>
        <w:rPr>
          <w:rFonts w:eastAsiaTheme="minorEastAsia"/>
          <w:noProof/>
        </w:rPr>
      </w:pPr>
      <w:hyperlink w:anchor="_Toc137670887" w:history="1">
        <w:r w:rsidRPr="00E466B0">
          <w:rPr>
            <w:rStyle w:val="Hyperlink"/>
            <w:noProof/>
          </w:rPr>
          <w:t>Figure 38: Interface of the Web attack</w:t>
        </w:r>
        <w:r>
          <w:rPr>
            <w:noProof/>
            <w:webHidden/>
          </w:rPr>
          <w:tab/>
        </w:r>
        <w:r>
          <w:rPr>
            <w:noProof/>
            <w:webHidden/>
          </w:rPr>
          <w:fldChar w:fldCharType="begin"/>
        </w:r>
        <w:r>
          <w:rPr>
            <w:noProof/>
            <w:webHidden/>
          </w:rPr>
          <w:instrText xml:space="preserve"> PAGEREF _Toc137670887 \h </w:instrText>
        </w:r>
        <w:r>
          <w:rPr>
            <w:noProof/>
            <w:webHidden/>
          </w:rPr>
        </w:r>
        <w:r>
          <w:rPr>
            <w:noProof/>
            <w:webHidden/>
          </w:rPr>
          <w:fldChar w:fldCharType="separate"/>
        </w:r>
        <w:r>
          <w:rPr>
            <w:noProof/>
            <w:webHidden/>
          </w:rPr>
          <w:t>24</w:t>
        </w:r>
        <w:r>
          <w:rPr>
            <w:noProof/>
            <w:webHidden/>
          </w:rPr>
          <w:fldChar w:fldCharType="end"/>
        </w:r>
      </w:hyperlink>
    </w:p>
    <w:p w14:paraId="69CB88A6" w14:textId="5991377B" w:rsidR="00EB0D17" w:rsidRDefault="00EB0D17">
      <w:pPr>
        <w:pStyle w:val="TableofFigures"/>
        <w:tabs>
          <w:tab w:val="right" w:leader="dot" w:pos="8636"/>
        </w:tabs>
        <w:rPr>
          <w:rFonts w:eastAsiaTheme="minorEastAsia"/>
          <w:noProof/>
        </w:rPr>
      </w:pPr>
      <w:hyperlink w:anchor="_Toc137670888" w:history="1">
        <w:r w:rsidRPr="00E466B0">
          <w:rPr>
            <w:rStyle w:val="Hyperlink"/>
            <w:noProof/>
          </w:rPr>
          <w:t>Figure 39: Cont...</w:t>
        </w:r>
        <w:r>
          <w:rPr>
            <w:noProof/>
            <w:webHidden/>
          </w:rPr>
          <w:tab/>
        </w:r>
        <w:r>
          <w:rPr>
            <w:noProof/>
            <w:webHidden/>
          </w:rPr>
          <w:fldChar w:fldCharType="begin"/>
        </w:r>
        <w:r>
          <w:rPr>
            <w:noProof/>
            <w:webHidden/>
          </w:rPr>
          <w:instrText xml:space="preserve"> PAGEREF _Toc137670888 \h </w:instrText>
        </w:r>
        <w:r>
          <w:rPr>
            <w:noProof/>
            <w:webHidden/>
          </w:rPr>
        </w:r>
        <w:r>
          <w:rPr>
            <w:noProof/>
            <w:webHidden/>
          </w:rPr>
          <w:fldChar w:fldCharType="separate"/>
        </w:r>
        <w:r>
          <w:rPr>
            <w:noProof/>
            <w:webHidden/>
          </w:rPr>
          <w:t>25</w:t>
        </w:r>
        <w:r>
          <w:rPr>
            <w:noProof/>
            <w:webHidden/>
          </w:rPr>
          <w:fldChar w:fldCharType="end"/>
        </w:r>
      </w:hyperlink>
    </w:p>
    <w:p w14:paraId="404643B6" w14:textId="612D3D24" w:rsidR="00EB0D17" w:rsidRDefault="00EB0D17">
      <w:pPr>
        <w:pStyle w:val="TableofFigures"/>
        <w:tabs>
          <w:tab w:val="right" w:leader="dot" w:pos="8636"/>
        </w:tabs>
        <w:rPr>
          <w:rFonts w:eastAsiaTheme="minorEastAsia"/>
          <w:noProof/>
        </w:rPr>
      </w:pPr>
      <w:hyperlink w:anchor="_Toc137670889" w:history="1">
        <w:r w:rsidRPr="00E466B0">
          <w:rPr>
            <w:rStyle w:val="Hyperlink"/>
            <w:noProof/>
          </w:rPr>
          <w:t>Figure 40: Import web template</w:t>
        </w:r>
        <w:r>
          <w:rPr>
            <w:noProof/>
            <w:webHidden/>
          </w:rPr>
          <w:tab/>
        </w:r>
        <w:r>
          <w:rPr>
            <w:noProof/>
            <w:webHidden/>
          </w:rPr>
          <w:fldChar w:fldCharType="begin"/>
        </w:r>
        <w:r>
          <w:rPr>
            <w:noProof/>
            <w:webHidden/>
          </w:rPr>
          <w:instrText xml:space="preserve"> PAGEREF _Toc137670889 \h </w:instrText>
        </w:r>
        <w:r>
          <w:rPr>
            <w:noProof/>
            <w:webHidden/>
          </w:rPr>
        </w:r>
        <w:r>
          <w:rPr>
            <w:noProof/>
            <w:webHidden/>
          </w:rPr>
          <w:fldChar w:fldCharType="separate"/>
        </w:r>
        <w:r>
          <w:rPr>
            <w:noProof/>
            <w:webHidden/>
          </w:rPr>
          <w:t>25</w:t>
        </w:r>
        <w:r>
          <w:rPr>
            <w:noProof/>
            <w:webHidden/>
          </w:rPr>
          <w:fldChar w:fldCharType="end"/>
        </w:r>
      </w:hyperlink>
    </w:p>
    <w:p w14:paraId="62A07D2C" w14:textId="6547DFE3" w:rsidR="00EB0D17" w:rsidRDefault="00EB0D17">
      <w:pPr>
        <w:pStyle w:val="TableofFigures"/>
        <w:tabs>
          <w:tab w:val="right" w:leader="dot" w:pos="8636"/>
        </w:tabs>
        <w:rPr>
          <w:rFonts w:eastAsiaTheme="minorEastAsia"/>
          <w:noProof/>
        </w:rPr>
      </w:pPr>
      <w:hyperlink w:anchor="_Toc137670890" w:history="1">
        <w:r w:rsidRPr="00E466B0">
          <w:rPr>
            <w:rStyle w:val="Hyperlink"/>
            <w:noProof/>
          </w:rPr>
          <w:t>Figure 41: Gateway(kali)</w:t>
        </w:r>
        <w:r>
          <w:rPr>
            <w:noProof/>
            <w:webHidden/>
          </w:rPr>
          <w:tab/>
        </w:r>
        <w:r>
          <w:rPr>
            <w:noProof/>
            <w:webHidden/>
          </w:rPr>
          <w:fldChar w:fldCharType="begin"/>
        </w:r>
        <w:r>
          <w:rPr>
            <w:noProof/>
            <w:webHidden/>
          </w:rPr>
          <w:instrText xml:space="preserve"> PAGEREF _Toc137670890 \h </w:instrText>
        </w:r>
        <w:r>
          <w:rPr>
            <w:noProof/>
            <w:webHidden/>
          </w:rPr>
        </w:r>
        <w:r>
          <w:rPr>
            <w:noProof/>
            <w:webHidden/>
          </w:rPr>
          <w:fldChar w:fldCharType="separate"/>
        </w:r>
        <w:r>
          <w:rPr>
            <w:noProof/>
            <w:webHidden/>
          </w:rPr>
          <w:t>26</w:t>
        </w:r>
        <w:r>
          <w:rPr>
            <w:noProof/>
            <w:webHidden/>
          </w:rPr>
          <w:fldChar w:fldCharType="end"/>
        </w:r>
      </w:hyperlink>
    </w:p>
    <w:p w14:paraId="41EEFBF1" w14:textId="3EF21A92" w:rsidR="00EB0D17" w:rsidRDefault="00EB0D17">
      <w:pPr>
        <w:pStyle w:val="TableofFigures"/>
        <w:tabs>
          <w:tab w:val="right" w:leader="dot" w:pos="8636"/>
        </w:tabs>
        <w:rPr>
          <w:rFonts w:eastAsiaTheme="minorEastAsia"/>
          <w:noProof/>
        </w:rPr>
      </w:pPr>
      <w:hyperlink w:anchor="_Toc137670891" w:history="1">
        <w:r w:rsidRPr="00E466B0">
          <w:rPr>
            <w:rStyle w:val="Hyperlink"/>
            <w:noProof/>
          </w:rPr>
          <w:t>Figure 42: Google template</w:t>
        </w:r>
        <w:r>
          <w:rPr>
            <w:noProof/>
            <w:webHidden/>
          </w:rPr>
          <w:tab/>
        </w:r>
        <w:r>
          <w:rPr>
            <w:noProof/>
            <w:webHidden/>
          </w:rPr>
          <w:fldChar w:fldCharType="begin"/>
        </w:r>
        <w:r>
          <w:rPr>
            <w:noProof/>
            <w:webHidden/>
          </w:rPr>
          <w:instrText xml:space="preserve"> PAGEREF _Toc137670891 \h </w:instrText>
        </w:r>
        <w:r>
          <w:rPr>
            <w:noProof/>
            <w:webHidden/>
          </w:rPr>
        </w:r>
        <w:r>
          <w:rPr>
            <w:noProof/>
            <w:webHidden/>
          </w:rPr>
          <w:fldChar w:fldCharType="separate"/>
        </w:r>
        <w:r>
          <w:rPr>
            <w:noProof/>
            <w:webHidden/>
          </w:rPr>
          <w:t>26</w:t>
        </w:r>
        <w:r>
          <w:rPr>
            <w:noProof/>
            <w:webHidden/>
          </w:rPr>
          <w:fldChar w:fldCharType="end"/>
        </w:r>
      </w:hyperlink>
    </w:p>
    <w:p w14:paraId="0844292A" w14:textId="683920BF" w:rsidR="00EB0D17" w:rsidRDefault="00EB0D17">
      <w:pPr>
        <w:pStyle w:val="TableofFigures"/>
        <w:tabs>
          <w:tab w:val="right" w:leader="dot" w:pos="8636"/>
        </w:tabs>
        <w:rPr>
          <w:rFonts w:eastAsiaTheme="minorEastAsia"/>
          <w:noProof/>
        </w:rPr>
      </w:pPr>
      <w:hyperlink w:anchor="_Toc137670892" w:history="1">
        <w:r w:rsidRPr="00E466B0">
          <w:rPr>
            <w:rStyle w:val="Hyperlink"/>
            <w:noProof/>
          </w:rPr>
          <w:t>Figure 43: creation of the Email</w:t>
        </w:r>
        <w:r>
          <w:rPr>
            <w:noProof/>
            <w:webHidden/>
          </w:rPr>
          <w:tab/>
        </w:r>
        <w:r>
          <w:rPr>
            <w:noProof/>
            <w:webHidden/>
          </w:rPr>
          <w:fldChar w:fldCharType="begin"/>
        </w:r>
        <w:r>
          <w:rPr>
            <w:noProof/>
            <w:webHidden/>
          </w:rPr>
          <w:instrText xml:space="preserve"> PAGEREF _Toc137670892 \h </w:instrText>
        </w:r>
        <w:r>
          <w:rPr>
            <w:noProof/>
            <w:webHidden/>
          </w:rPr>
        </w:r>
        <w:r>
          <w:rPr>
            <w:noProof/>
            <w:webHidden/>
          </w:rPr>
          <w:fldChar w:fldCharType="separate"/>
        </w:r>
        <w:r>
          <w:rPr>
            <w:noProof/>
            <w:webHidden/>
          </w:rPr>
          <w:t>27</w:t>
        </w:r>
        <w:r>
          <w:rPr>
            <w:noProof/>
            <w:webHidden/>
          </w:rPr>
          <w:fldChar w:fldCharType="end"/>
        </w:r>
      </w:hyperlink>
    </w:p>
    <w:p w14:paraId="39EBF737" w14:textId="3C84C38B" w:rsidR="00EB0D17" w:rsidRDefault="00EB0D17">
      <w:pPr>
        <w:pStyle w:val="TableofFigures"/>
        <w:tabs>
          <w:tab w:val="right" w:leader="dot" w:pos="8636"/>
        </w:tabs>
        <w:rPr>
          <w:rFonts w:eastAsiaTheme="minorEastAsia"/>
          <w:noProof/>
        </w:rPr>
      </w:pPr>
      <w:hyperlink w:anchor="_Toc137670893" w:history="1">
        <w:r w:rsidRPr="00E466B0">
          <w:rPr>
            <w:rStyle w:val="Hyperlink"/>
            <w:noProof/>
          </w:rPr>
          <w:t>Figure 44: Link the email</w:t>
        </w:r>
        <w:r>
          <w:rPr>
            <w:noProof/>
            <w:webHidden/>
          </w:rPr>
          <w:tab/>
        </w:r>
        <w:r>
          <w:rPr>
            <w:noProof/>
            <w:webHidden/>
          </w:rPr>
          <w:fldChar w:fldCharType="begin"/>
        </w:r>
        <w:r>
          <w:rPr>
            <w:noProof/>
            <w:webHidden/>
          </w:rPr>
          <w:instrText xml:space="preserve"> PAGEREF _Toc137670893 \h </w:instrText>
        </w:r>
        <w:r>
          <w:rPr>
            <w:noProof/>
            <w:webHidden/>
          </w:rPr>
        </w:r>
        <w:r>
          <w:rPr>
            <w:noProof/>
            <w:webHidden/>
          </w:rPr>
          <w:fldChar w:fldCharType="separate"/>
        </w:r>
        <w:r>
          <w:rPr>
            <w:noProof/>
            <w:webHidden/>
          </w:rPr>
          <w:t>28</w:t>
        </w:r>
        <w:r>
          <w:rPr>
            <w:noProof/>
            <w:webHidden/>
          </w:rPr>
          <w:fldChar w:fldCharType="end"/>
        </w:r>
      </w:hyperlink>
    </w:p>
    <w:p w14:paraId="2C77D358" w14:textId="418F746A" w:rsidR="00EB0D17" w:rsidRDefault="00EB0D17">
      <w:pPr>
        <w:pStyle w:val="TableofFigures"/>
        <w:tabs>
          <w:tab w:val="right" w:leader="dot" w:pos="8636"/>
        </w:tabs>
        <w:rPr>
          <w:rFonts w:eastAsiaTheme="minorEastAsia"/>
          <w:noProof/>
        </w:rPr>
      </w:pPr>
      <w:hyperlink w:anchor="_Toc137670894" w:history="1">
        <w:r w:rsidRPr="00E466B0">
          <w:rPr>
            <w:rStyle w:val="Hyperlink"/>
            <w:noProof/>
          </w:rPr>
          <w:t>Figure 45:Email that received</w:t>
        </w:r>
        <w:r>
          <w:rPr>
            <w:noProof/>
            <w:webHidden/>
          </w:rPr>
          <w:tab/>
        </w:r>
        <w:r>
          <w:rPr>
            <w:noProof/>
            <w:webHidden/>
          </w:rPr>
          <w:fldChar w:fldCharType="begin"/>
        </w:r>
        <w:r>
          <w:rPr>
            <w:noProof/>
            <w:webHidden/>
          </w:rPr>
          <w:instrText xml:space="preserve"> PAGEREF _Toc137670894 \h </w:instrText>
        </w:r>
        <w:r>
          <w:rPr>
            <w:noProof/>
            <w:webHidden/>
          </w:rPr>
        </w:r>
        <w:r>
          <w:rPr>
            <w:noProof/>
            <w:webHidden/>
          </w:rPr>
          <w:fldChar w:fldCharType="separate"/>
        </w:r>
        <w:r>
          <w:rPr>
            <w:noProof/>
            <w:webHidden/>
          </w:rPr>
          <w:t>28</w:t>
        </w:r>
        <w:r>
          <w:rPr>
            <w:noProof/>
            <w:webHidden/>
          </w:rPr>
          <w:fldChar w:fldCharType="end"/>
        </w:r>
      </w:hyperlink>
    </w:p>
    <w:p w14:paraId="0BF3B30F" w14:textId="0A91BB91" w:rsidR="00EB0D17" w:rsidRDefault="00EB0D17">
      <w:pPr>
        <w:pStyle w:val="TableofFigures"/>
        <w:tabs>
          <w:tab w:val="right" w:leader="dot" w:pos="8636"/>
        </w:tabs>
        <w:rPr>
          <w:rFonts w:eastAsiaTheme="minorEastAsia"/>
          <w:noProof/>
        </w:rPr>
      </w:pPr>
      <w:hyperlink w:anchor="_Toc137670895" w:history="1">
        <w:r w:rsidRPr="00E466B0">
          <w:rPr>
            <w:rStyle w:val="Hyperlink"/>
            <w:noProof/>
          </w:rPr>
          <w:t>Figure 46: Phishing the information by using the Google form Sign in</w:t>
        </w:r>
        <w:r>
          <w:rPr>
            <w:noProof/>
            <w:webHidden/>
          </w:rPr>
          <w:tab/>
        </w:r>
        <w:r>
          <w:rPr>
            <w:noProof/>
            <w:webHidden/>
          </w:rPr>
          <w:fldChar w:fldCharType="begin"/>
        </w:r>
        <w:r>
          <w:rPr>
            <w:noProof/>
            <w:webHidden/>
          </w:rPr>
          <w:instrText xml:space="preserve"> PAGEREF _Toc137670895 \h </w:instrText>
        </w:r>
        <w:r>
          <w:rPr>
            <w:noProof/>
            <w:webHidden/>
          </w:rPr>
        </w:r>
        <w:r>
          <w:rPr>
            <w:noProof/>
            <w:webHidden/>
          </w:rPr>
          <w:fldChar w:fldCharType="separate"/>
        </w:r>
        <w:r>
          <w:rPr>
            <w:noProof/>
            <w:webHidden/>
          </w:rPr>
          <w:t>29</w:t>
        </w:r>
        <w:r>
          <w:rPr>
            <w:noProof/>
            <w:webHidden/>
          </w:rPr>
          <w:fldChar w:fldCharType="end"/>
        </w:r>
      </w:hyperlink>
    </w:p>
    <w:p w14:paraId="1F2902FE" w14:textId="5CE3C981" w:rsidR="00EB0D17" w:rsidRDefault="00EB0D17">
      <w:pPr>
        <w:pStyle w:val="TableofFigures"/>
        <w:tabs>
          <w:tab w:val="right" w:leader="dot" w:pos="8636"/>
        </w:tabs>
        <w:rPr>
          <w:rFonts w:eastAsiaTheme="minorEastAsia"/>
          <w:noProof/>
        </w:rPr>
      </w:pPr>
      <w:hyperlink w:anchor="_Toc137670896" w:history="1">
        <w:r w:rsidRPr="00E466B0">
          <w:rPr>
            <w:rStyle w:val="Hyperlink"/>
            <w:noProof/>
          </w:rPr>
          <w:t>Figure 47:Kali gets the information</w:t>
        </w:r>
        <w:r>
          <w:rPr>
            <w:noProof/>
            <w:webHidden/>
          </w:rPr>
          <w:tab/>
        </w:r>
        <w:r>
          <w:rPr>
            <w:noProof/>
            <w:webHidden/>
          </w:rPr>
          <w:fldChar w:fldCharType="begin"/>
        </w:r>
        <w:r>
          <w:rPr>
            <w:noProof/>
            <w:webHidden/>
          </w:rPr>
          <w:instrText xml:space="preserve"> PAGEREF _Toc137670896 \h </w:instrText>
        </w:r>
        <w:r>
          <w:rPr>
            <w:noProof/>
            <w:webHidden/>
          </w:rPr>
        </w:r>
        <w:r>
          <w:rPr>
            <w:noProof/>
            <w:webHidden/>
          </w:rPr>
          <w:fldChar w:fldCharType="separate"/>
        </w:r>
        <w:r>
          <w:rPr>
            <w:noProof/>
            <w:webHidden/>
          </w:rPr>
          <w:t>29</w:t>
        </w:r>
        <w:r>
          <w:rPr>
            <w:noProof/>
            <w:webHidden/>
          </w:rPr>
          <w:fldChar w:fldCharType="end"/>
        </w:r>
      </w:hyperlink>
    </w:p>
    <w:p w14:paraId="03649B20" w14:textId="3D40D603" w:rsidR="00EB0D17" w:rsidRDefault="00EB0D17">
      <w:pPr>
        <w:pStyle w:val="TableofFigures"/>
        <w:tabs>
          <w:tab w:val="right" w:leader="dot" w:pos="8636"/>
        </w:tabs>
        <w:rPr>
          <w:rFonts w:eastAsiaTheme="minorEastAsia"/>
          <w:noProof/>
        </w:rPr>
      </w:pPr>
      <w:hyperlink w:anchor="_Toc137670897" w:history="1">
        <w:r w:rsidRPr="00E466B0">
          <w:rPr>
            <w:rStyle w:val="Hyperlink"/>
            <w:noProof/>
          </w:rPr>
          <w:t>Figure 48:Show the information</w:t>
        </w:r>
        <w:r>
          <w:rPr>
            <w:noProof/>
            <w:webHidden/>
          </w:rPr>
          <w:tab/>
        </w:r>
        <w:r>
          <w:rPr>
            <w:noProof/>
            <w:webHidden/>
          </w:rPr>
          <w:fldChar w:fldCharType="begin"/>
        </w:r>
        <w:r>
          <w:rPr>
            <w:noProof/>
            <w:webHidden/>
          </w:rPr>
          <w:instrText xml:space="preserve"> PAGEREF _Toc137670897 \h </w:instrText>
        </w:r>
        <w:r>
          <w:rPr>
            <w:noProof/>
            <w:webHidden/>
          </w:rPr>
        </w:r>
        <w:r>
          <w:rPr>
            <w:noProof/>
            <w:webHidden/>
          </w:rPr>
          <w:fldChar w:fldCharType="separate"/>
        </w:r>
        <w:r>
          <w:rPr>
            <w:noProof/>
            <w:webHidden/>
          </w:rPr>
          <w:t>29</w:t>
        </w:r>
        <w:r>
          <w:rPr>
            <w:noProof/>
            <w:webHidden/>
          </w:rPr>
          <w:fldChar w:fldCharType="end"/>
        </w:r>
      </w:hyperlink>
    </w:p>
    <w:p w14:paraId="459FCDBA" w14:textId="2FC682D7" w:rsidR="00EB0D17" w:rsidRDefault="00EB0D17">
      <w:pPr>
        <w:pStyle w:val="TableofFigures"/>
        <w:tabs>
          <w:tab w:val="right" w:leader="dot" w:pos="8636"/>
        </w:tabs>
        <w:rPr>
          <w:rFonts w:eastAsiaTheme="minorEastAsia"/>
          <w:noProof/>
        </w:rPr>
      </w:pPr>
      <w:hyperlink w:anchor="_Toc137670898" w:history="1">
        <w:r w:rsidRPr="00E466B0">
          <w:rPr>
            <w:rStyle w:val="Hyperlink"/>
            <w:noProof/>
          </w:rPr>
          <w:t>Figure 49: show it is not secure</w:t>
        </w:r>
        <w:r>
          <w:rPr>
            <w:noProof/>
            <w:webHidden/>
          </w:rPr>
          <w:tab/>
        </w:r>
        <w:r>
          <w:rPr>
            <w:noProof/>
            <w:webHidden/>
          </w:rPr>
          <w:fldChar w:fldCharType="begin"/>
        </w:r>
        <w:r>
          <w:rPr>
            <w:noProof/>
            <w:webHidden/>
          </w:rPr>
          <w:instrText xml:space="preserve"> PAGEREF _Toc137670898 \h </w:instrText>
        </w:r>
        <w:r>
          <w:rPr>
            <w:noProof/>
            <w:webHidden/>
          </w:rPr>
        </w:r>
        <w:r>
          <w:rPr>
            <w:noProof/>
            <w:webHidden/>
          </w:rPr>
          <w:fldChar w:fldCharType="separate"/>
        </w:r>
        <w:r>
          <w:rPr>
            <w:noProof/>
            <w:webHidden/>
          </w:rPr>
          <w:t>30</w:t>
        </w:r>
        <w:r>
          <w:rPr>
            <w:noProof/>
            <w:webHidden/>
          </w:rPr>
          <w:fldChar w:fldCharType="end"/>
        </w:r>
      </w:hyperlink>
    </w:p>
    <w:p w14:paraId="1EA42DC4" w14:textId="7E29F9CC" w:rsidR="00EB0D17" w:rsidRDefault="00EB0D17">
      <w:pPr>
        <w:pStyle w:val="TableofFigures"/>
        <w:tabs>
          <w:tab w:val="right" w:leader="dot" w:pos="8636"/>
        </w:tabs>
        <w:rPr>
          <w:rFonts w:eastAsiaTheme="minorEastAsia"/>
          <w:noProof/>
        </w:rPr>
      </w:pPr>
      <w:hyperlink w:anchor="_Toc137670899" w:history="1">
        <w:r w:rsidRPr="00E466B0">
          <w:rPr>
            <w:rStyle w:val="Hyperlink"/>
            <w:noProof/>
          </w:rPr>
          <w:t>Figure 50:cont...</w:t>
        </w:r>
        <w:r>
          <w:rPr>
            <w:noProof/>
            <w:webHidden/>
          </w:rPr>
          <w:tab/>
        </w:r>
        <w:r>
          <w:rPr>
            <w:noProof/>
            <w:webHidden/>
          </w:rPr>
          <w:fldChar w:fldCharType="begin"/>
        </w:r>
        <w:r>
          <w:rPr>
            <w:noProof/>
            <w:webHidden/>
          </w:rPr>
          <w:instrText xml:space="preserve"> PAGEREF _Toc137670899 \h </w:instrText>
        </w:r>
        <w:r>
          <w:rPr>
            <w:noProof/>
            <w:webHidden/>
          </w:rPr>
        </w:r>
        <w:r>
          <w:rPr>
            <w:noProof/>
            <w:webHidden/>
          </w:rPr>
          <w:fldChar w:fldCharType="separate"/>
        </w:r>
        <w:r>
          <w:rPr>
            <w:noProof/>
            <w:webHidden/>
          </w:rPr>
          <w:t>31</w:t>
        </w:r>
        <w:r>
          <w:rPr>
            <w:noProof/>
            <w:webHidden/>
          </w:rPr>
          <w:fldChar w:fldCharType="end"/>
        </w:r>
      </w:hyperlink>
    </w:p>
    <w:p w14:paraId="1B7C7FD6" w14:textId="5CDF7EC3" w:rsidR="00EB0D17" w:rsidRDefault="00EB0D17">
      <w:pPr>
        <w:pStyle w:val="TableofFigures"/>
        <w:tabs>
          <w:tab w:val="right" w:leader="dot" w:pos="8636"/>
        </w:tabs>
        <w:rPr>
          <w:rFonts w:eastAsiaTheme="minorEastAsia"/>
          <w:noProof/>
        </w:rPr>
      </w:pPr>
      <w:hyperlink w:anchor="_Toc137670900" w:history="1">
        <w:r w:rsidRPr="00E466B0">
          <w:rPr>
            <w:rStyle w:val="Hyperlink"/>
            <w:noProof/>
          </w:rPr>
          <w:t>Figure 51:cont...</w:t>
        </w:r>
        <w:r>
          <w:rPr>
            <w:noProof/>
            <w:webHidden/>
          </w:rPr>
          <w:tab/>
        </w:r>
        <w:r>
          <w:rPr>
            <w:noProof/>
            <w:webHidden/>
          </w:rPr>
          <w:fldChar w:fldCharType="begin"/>
        </w:r>
        <w:r>
          <w:rPr>
            <w:noProof/>
            <w:webHidden/>
          </w:rPr>
          <w:instrText xml:space="preserve"> PAGEREF _Toc137670900 \h </w:instrText>
        </w:r>
        <w:r>
          <w:rPr>
            <w:noProof/>
            <w:webHidden/>
          </w:rPr>
        </w:r>
        <w:r>
          <w:rPr>
            <w:noProof/>
            <w:webHidden/>
          </w:rPr>
          <w:fldChar w:fldCharType="separate"/>
        </w:r>
        <w:r>
          <w:rPr>
            <w:noProof/>
            <w:webHidden/>
          </w:rPr>
          <w:t>31</w:t>
        </w:r>
        <w:r>
          <w:rPr>
            <w:noProof/>
            <w:webHidden/>
          </w:rPr>
          <w:fldChar w:fldCharType="end"/>
        </w:r>
      </w:hyperlink>
    </w:p>
    <w:p w14:paraId="6B6855B0" w14:textId="12410119" w:rsidR="00453221" w:rsidRDefault="00846FE2" w:rsidP="00E76DFB">
      <w:pPr>
        <w:rPr>
          <w:rFonts w:asciiTheme="majorBidi" w:hAnsiTheme="majorBidi" w:cstheme="majorBidi"/>
          <w:sz w:val="26"/>
          <w:szCs w:val="26"/>
        </w:rPr>
      </w:pPr>
      <w:r w:rsidRPr="003D5E02">
        <w:rPr>
          <w:rFonts w:asciiTheme="majorBidi" w:hAnsiTheme="majorBidi" w:cstheme="majorBidi"/>
          <w:sz w:val="26"/>
          <w:szCs w:val="26"/>
        </w:rPr>
        <w:fldChar w:fldCharType="end"/>
      </w:r>
    </w:p>
    <w:p w14:paraId="2E39D362" w14:textId="77B3B988" w:rsidR="00E76DFB" w:rsidRPr="003D5E02" w:rsidRDefault="00453221" w:rsidP="00453221">
      <w:pPr>
        <w:rPr>
          <w:rFonts w:asciiTheme="majorBidi" w:hAnsiTheme="majorBidi" w:cstheme="majorBidi"/>
          <w:sz w:val="26"/>
          <w:szCs w:val="26"/>
        </w:rPr>
      </w:pPr>
      <w:r>
        <w:rPr>
          <w:rFonts w:asciiTheme="majorBidi" w:hAnsiTheme="majorBidi" w:cstheme="majorBidi"/>
          <w:sz w:val="26"/>
          <w:szCs w:val="26"/>
        </w:rPr>
        <w:br w:type="page"/>
      </w:r>
    </w:p>
    <w:p w14:paraId="5C4F3196" w14:textId="2E6D501A" w:rsidR="00FA685E" w:rsidRPr="003D5E02" w:rsidRDefault="00FA685E" w:rsidP="00FA685E">
      <w:pPr>
        <w:pStyle w:val="Heading1"/>
        <w:jc w:val="center"/>
        <w:rPr>
          <w:rFonts w:asciiTheme="majorBidi" w:hAnsiTheme="majorBidi"/>
          <w:color w:val="1F3864" w:themeColor="accent1" w:themeShade="80"/>
          <w:u w:val="single"/>
        </w:rPr>
      </w:pPr>
      <w:bookmarkStart w:id="2" w:name="_Toc137670822"/>
      <w:r w:rsidRPr="003D5E02">
        <w:rPr>
          <w:rFonts w:asciiTheme="majorBidi" w:hAnsiTheme="majorBidi"/>
          <w:color w:val="1F3864" w:themeColor="accent1" w:themeShade="80"/>
          <w:u w:val="single"/>
        </w:rPr>
        <w:t xml:space="preserve">Address Resolution </w:t>
      </w:r>
      <w:r w:rsidR="00E92A78" w:rsidRPr="003D5E02">
        <w:rPr>
          <w:rFonts w:asciiTheme="majorBidi" w:hAnsiTheme="majorBidi"/>
          <w:color w:val="1F3864" w:themeColor="accent1" w:themeShade="80"/>
          <w:u w:val="single"/>
        </w:rPr>
        <w:t>Protocol (</w:t>
      </w:r>
      <w:r w:rsidRPr="003D5E02">
        <w:rPr>
          <w:rFonts w:asciiTheme="majorBidi" w:hAnsiTheme="majorBidi"/>
          <w:color w:val="1F3864" w:themeColor="accent1" w:themeShade="80"/>
          <w:u w:val="single"/>
        </w:rPr>
        <w:t>ARP) Spoofing</w:t>
      </w:r>
      <w:bookmarkEnd w:id="2"/>
    </w:p>
    <w:p w14:paraId="78A6A169" w14:textId="49D3EDB9" w:rsidR="00E76DFB" w:rsidRPr="003D5E02" w:rsidRDefault="003C2D21" w:rsidP="00A45736">
      <w:pPr>
        <w:pStyle w:val="Heading1"/>
        <w:numPr>
          <w:ilvl w:val="0"/>
          <w:numId w:val="1"/>
        </w:numPr>
        <w:rPr>
          <w:rFonts w:asciiTheme="majorBidi" w:hAnsiTheme="majorBidi"/>
          <w:sz w:val="28"/>
          <w:szCs w:val="28"/>
        </w:rPr>
      </w:pPr>
      <w:bookmarkStart w:id="3" w:name="_Toc137670823"/>
      <w:r w:rsidRPr="003D5E02">
        <w:rPr>
          <w:rFonts w:asciiTheme="majorBidi" w:hAnsiTheme="majorBidi"/>
          <w:sz w:val="28"/>
          <w:szCs w:val="28"/>
        </w:rPr>
        <w:t>Introduction</w:t>
      </w:r>
      <w:bookmarkEnd w:id="3"/>
      <w:r w:rsidRPr="003D5E02">
        <w:rPr>
          <w:rFonts w:asciiTheme="majorBidi" w:hAnsiTheme="majorBidi"/>
          <w:sz w:val="28"/>
          <w:szCs w:val="28"/>
        </w:rPr>
        <w:t xml:space="preserve"> </w:t>
      </w:r>
    </w:p>
    <w:p w14:paraId="7648CF3E" w14:textId="7C3001D0" w:rsidR="008C6FA6" w:rsidRPr="003D5E02" w:rsidRDefault="008C6FA6" w:rsidP="008119FE">
      <w:pPr>
        <w:ind w:firstLine="360"/>
        <w:jc w:val="both"/>
        <w:rPr>
          <w:rFonts w:asciiTheme="majorBidi" w:hAnsiTheme="majorBidi" w:cstheme="majorBidi"/>
          <w:sz w:val="24"/>
          <w:szCs w:val="24"/>
        </w:rPr>
      </w:pPr>
      <w:r w:rsidRPr="003D5E02">
        <w:rPr>
          <w:rFonts w:asciiTheme="majorBidi" w:hAnsiTheme="majorBidi" w:cstheme="majorBidi"/>
          <w:sz w:val="24"/>
          <w:szCs w:val="24"/>
        </w:rPr>
        <w:t>The malicious network attack known as ARP (Address Resolution Protocol) spoofing uses flaws in the ARP protocol to intercept, alter, or reroute network traffic. In-depth knowledge of ARP spoofing assaults, their effects, and practical defenses are the goals of this report. It includes a wide range of topics, such as forensic examination methods, frequently used tools, chain of custody, evidence classification, a summary of findings, and expert views on the findings. This research explores these topics in an effort to provide businesses and people with the information and techniques they need to effectively recognize, stop, and respond to ARP spoofing attacks.</w:t>
      </w:r>
    </w:p>
    <w:p w14:paraId="170836EB" w14:textId="576A0E9B" w:rsidR="003C2D21" w:rsidRPr="003D5E02" w:rsidRDefault="003C2D21" w:rsidP="00166F9D">
      <w:pPr>
        <w:pStyle w:val="Heading2"/>
        <w:numPr>
          <w:ilvl w:val="1"/>
          <w:numId w:val="1"/>
        </w:numPr>
        <w:rPr>
          <w:rFonts w:asciiTheme="majorBidi" w:hAnsiTheme="majorBidi"/>
          <w:sz w:val="28"/>
          <w:szCs w:val="28"/>
          <w:rtl/>
        </w:rPr>
      </w:pPr>
      <w:bookmarkStart w:id="4" w:name="_Toc137670824"/>
      <w:r w:rsidRPr="003D5E02">
        <w:rPr>
          <w:rFonts w:asciiTheme="majorBidi" w:hAnsiTheme="majorBidi"/>
          <w:sz w:val="28"/>
          <w:szCs w:val="28"/>
        </w:rPr>
        <w:t>Summary of case and tasking</w:t>
      </w:r>
      <w:bookmarkEnd w:id="4"/>
      <w:r w:rsidRPr="003D5E02">
        <w:rPr>
          <w:rFonts w:asciiTheme="majorBidi" w:hAnsiTheme="majorBidi"/>
          <w:sz w:val="28"/>
          <w:szCs w:val="28"/>
        </w:rPr>
        <w:t xml:space="preserve"> </w:t>
      </w:r>
    </w:p>
    <w:p w14:paraId="7639C85E" w14:textId="011791EB" w:rsidR="00950AA2" w:rsidRPr="003D5E02" w:rsidRDefault="00950AA2" w:rsidP="00950AA2">
      <w:pPr>
        <w:ind w:firstLine="360"/>
        <w:jc w:val="both"/>
        <w:rPr>
          <w:rFonts w:asciiTheme="majorBidi" w:hAnsiTheme="majorBidi" w:cstheme="majorBidi"/>
          <w:sz w:val="24"/>
          <w:szCs w:val="24"/>
          <w:rtl/>
        </w:rPr>
      </w:pPr>
      <w:r w:rsidRPr="003D5E02">
        <w:rPr>
          <w:rFonts w:asciiTheme="majorBidi" w:hAnsiTheme="majorBidi" w:cstheme="majorBidi"/>
          <w:sz w:val="24"/>
          <w:szCs w:val="24"/>
        </w:rPr>
        <w:t>Status and mission summary Between 1-6-2023 and 15-6-2023, an attack was detected on one of the devices of the SDAIA company, where employee XX began to analyze the network and start taking preliminary evidence, as she began to interrogate the employee</w:t>
      </w:r>
      <w:r w:rsidRPr="003D5E02">
        <w:rPr>
          <w:rFonts w:asciiTheme="majorBidi" w:hAnsiTheme="majorBidi" w:cstheme="majorBidi"/>
          <w:sz w:val="24"/>
          <w:szCs w:val="24"/>
        </w:rPr>
        <w:t xml:space="preserve"> XX2</w:t>
      </w:r>
      <w:r w:rsidRPr="003D5E02">
        <w:rPr>
          <w:rFonts w:asciiTheme="majorBidi" w:hAnsiTheme="majorBidi" w:cstheme="majorBidi"/>
          <w:sz w:val="24"/>
          <w:szCs w:val="24"/>
        </w:rPr>
        <w:t xml:space="preserve"> working on the device that appeared from the attack. Where the defendant said that she did not do that, and after examining her device, it was found that she was only a victim, as someone took advantage of his access to the network and started analyzing the addresses on the network of the SDAIA company and targeting the address of the accused victim</w:t>
      </w:r>
      <w:r w:rsidRPr="003D5E02">
        <w:rPr>
          <w:rFonts w:asciiTheme="majorBidi" w:hAnsiTheme="majorBidi" w:cstheme="majorBidi"/>
          <w:sz w:val="24"/>
          <w:szCs w:val="24"/>
        </w:rPr>
        <w:t>.</w:t>
      </w:r>
    </w:p>
    <w:p w14:paraId="3E382825" w14:textId="35844C15" w:rsidR="003C2D21" w:rsidRPr="003D5E02" w:rsidRDefault="00A45736" w:rsidP="00166F9D">
      <w:pPr>
        <w:pStyle w:val="Heading1"/>
        <w:numPr>
          <w:ilvl w:val="0"/>
          <w:numId w:val="1"/>
        </w:numPr>
        <w:rPr>
          <w:rFonts w:asciiTheme="majorBidi" w:hAnsiTheme="majorBidi"/>
          <w:sz w:val="28"/>
          <w:szCs w:val="28"/>
        </w:rPr>
      </w:pPr>
      <w:bookmarkStart w:id="5" w:name="_Toc137670825"/>
      <w:r w:rsidRPr="003D5E02">
        <w:rPr>
          <w:rFonts w:asciiTheme="majorBidi" w:hAnsiTheme="majorBidi"/>
          <w:sz w:val="28"/>
          <w:szCs w:val="28"/>
        </w:rPr>
        <w:t>Forensic</w:t>
      </w:r>
      <w:r w:rsidR="003C2D21" w:rsidRPr="003D5E02">
        <w:rPr>
          <w:rFonts w:asciiTheme="majorBidi" w:hAnsiTheme="majorBidi"/>
          <w:sz w:val="28"/>
          <w:szCs w:val="28"/>
        </w:rPr>
        <w:t xml:space="preserve"> </w:t>
      </w:r>
      <w:r w:rsidRPr="003D5E02">
        <w:rPr>
          <w:rFonts w:asciiTheme="majorBidi" w:hAnsiTheme="majorBidi"/>
          <w:sz w:val="28"/>
          <w:szCs w:val="28"/>
        </w:rPr>
        <w:t>examination</w:t>
      </w:r>
      <w:bookmarkEnd w:id="5"/>
      <w:r w:rsidR="003C2D21" w:rsidRPr="003D5E02">
        <w:rPr>
          <w:rFonts w:asciiTheme="majorBidi" w:hAnsiTheme="majorBidi"/>
          <w:sz w:val="28"/>
          <w:szCs w:val="28"/>
        </w:rPr>
        <w:t xml:space="preserve"> </w:t>
      </w:r>
    </w:p>
    <w:p w14:paraId="7880304A" w14:textId="40B4F539" w:rsidR="00624160" w:rsidRPr="003D5E02" w:rsidRDefault="00950AA2" w:rsidP="00624160">
      <w:pPr>
        <w:ind w:firstLine="360"/>
        <w:jc w:val="both"/>
        <w:rPr>
          <w:rFonts w:asciiTheme="majorBidi" w:hAnsiTheme="majorBidi" w:cstheme="majorBidi"/>
          <w:sz w:val="24"/>
          <w:szCs w:val="24"/>
        </w:rPr>
      </w:pPr>
      <w:r w:rsidRPr="003D5E02">
        <w:rPr>
          <w:rFonts w:asciiTheme="majorBidi" w:hAnsiTheme="majorBidi" w:cstheme="majorBidi"/>
          <w:sz w:val="24"/>
          <w:szCs w:val="24"/>
        </w:rPr>
        <w:t xml:space="preserve">Officer XX conducted all searches, tests and experiments related to the digital version of the computer of the accused victim </w:t>
      </w:r>
      <w:r w:rsidR="00624160" w:rsidRPr="003D5E02">
        <w:rPr>
          <w:rFonts w:asciiTheme="majorBidi" w:hAnsiTheme="majorBidi" w:cstheme="majorBidi"/>
          <w:sz w:val="24"/>
          <w:szCs w:val="24"/>
        </w:rPr>
        <w:t xml:space="preserve"> </w:t>
      </w:r>
    </w:p>
    <w:p w14:paraId="215F4765" w14:textId="311EF602" w:rsidR="00A45736" w:rsidRPr="003D5E02" w:rsidRDefault="00A45736" w:rsidP="00624160">
      <w:pPr>
        <w:pStyle w:val="Heading2"/>
        <w:ind w:firstLine="360"/>
        <w:rPr>
          <w:rFonts w:asciiTheme="majorBidi" w:hAnsiTheme="majorBidi"/>
        </w:rPr>
      </w:pPr>
      <w:bookmarkStart w:id="6" w:name="_Toc137670826"/>
      <w:r w:rsidRPr="003D5E02">
        <w:rPr>
          <w:rFonts w:asciiTheme="majorBidi" w:hAnsiTheme="majorBidi"/>
        </w:rPr>
        <w:t xml:space="preserve">2.1 </w:t>
      </w:r>
      <w:r w:rsidRPr="003D5E02">
        <w:rPr>
          <w:rFonts w:asciiTheme="majorBidi" w:hAnsiTheme="majorBidi"/>
          <w:sz w:val="28"/>
          <w:szCs w:val="28"/>
        </w:rPr>
        <w:t>Tools</w:t>
      </w:r>
      <w:bookmarkEnd w:id="6"/>
    </w:p>
    <w:p w14:paraId="534915F1" w14:textId="7118ADB4" w:rsidR="00731A7B" w:rsidRPr="003D5E02" w:rsidRDefault="00950AA2" w:rsidP="00950B4B">
      <w:pPr>
        <w:ind w:firstLine="360"/>
        <w:jc w:val="both"/>
        <w:rPr>
          <w:rFonts w:asciiTheme="majorBidi" w:hAnsiTheme="majorBidi" w:cstheme="majorBidi"/>
          <w:sz w:val="24"/>
          <w:szCs w:val="24"/>
        </w:rPr>
      </w:pPr>
      <w:r w:rsidRPr="00950AA2">
        <w:rPr>
          <w:rFonts w:asciiTheme="majorBidi" w:hAnsiTheme="majorBidi" w:cstheme="majorBidi"/>
          <w:sz w:val="24"/>
          <w:szCs w:val="24"/>
        </w:rPr>
        <w:t>In this investigation, employee XX found that Ettercap was used, a defensive attack in the middle solution for LANs that is free and open source. It can be applied to security auditing and computer network protocol analysis. It works on a variety of Unix-like operating systems, and because the IP address was obtained and used in the attack, another device was used to pretend to be the victim and hide the identity of the primary culprit.</w:t>
      </w:r>
    </w:p>
    <w:p w14:paraId="1BBA6E73" w14:textId="485797DC" w:rsidR="00A45736" w:rsidRPr="003D5E02" w:rsidRDefault="00A45736" w:rsidP="00A45736">
      <w:pPr>
        <w:pStyle w:val="Heading2"/>
        <w:ind w:firstLine="360"/>
        <w:rPr>
          <w:rFonts w:asciiTheme="majorBidi" w:hAnsiTheme="majorBidi"/>
          <w:sz w:val="28"/>
          <w:szCs w:val="28"/>
        </w:rPr>
      </w:pPr>
      <w:bookmarkStart w:id="7" w:name="_Toc137670827"/>
      <w:r w:rsidRPr="003D5E02">
        <w:rPr>
          <w:rFonts w:asciiTheme="majorBidi" w:hAnsiTheme="majorBidi"/>
          <w:sz w:val="28"/>
          <w:szCs w:val="28"/>
        </w:rPr>
        <w:t>2.2 Chain of custody</w:t>
      </w:r>
      <w:bookmarkEnd w:id="7"/>
      <w:r w:rsidRPr="003D5E02">
        <w:rPr>
          <w:rFonts w:asciiTheme="majorBidi" w:hAnsiTheme="majorBidi"/>
          <w:sz w:val="28"/>
          <w:szCs w:val="28"/>
        </w:rPr>
        <w:t xml:space="preserve"> </w:t>
      </w:r>
    </w:p>
    <w:p w14:paraId="6621B2A4" w14:textId="7D70F29F" w:rsidR="00731A7B" w:rsidRPr="003D5E02" w:rsidRDefault="00950B4B" w:rsidP="00950B4B">
      <w:pPr>
        <w:ind w:firstLine="360"/>
        <w:jc w:val="both"/>
        <w:rPr>
          <w:rFonts w:asciiTheme="majorBidi" w:hAnsiTheme="majorBidi" w:cstheme="majorBidi"/>
          <w:sz w:val="24"/>
          <w:szCs w:val="24"/>
        </w:rPr>
      </w:pPr>
      <w:r w:rsidRPr="00950B4B">
        <w:rPr>
          <w:rFonts w:asciiTheme="majorBidi" w:hAnsiTheme="majorBidi" w:cstheme="majorBidi"/>
          <w:sz w:val="24"/>
          <w:szCs w:val="24"/>
        </w:rPr>
        <w:t>XX2 left her device unlocked during lunchtime, and one of the employees tried to use it, access the IP address and check if it was her or someone else. As a result, the IP address of the employee XX2 was used, which made the hacker get the opportunity to verify the address and use the employee XX2 as a protection shield and cover his identity.</w:t>
      </w:r>
    </w:p>
    <w:p w14:paraId="4B2CBD7D" w14:textId="77777777" w:rsidR="00950B4B" w:rsidRPr="003D5E02" w:rsidRDefault="00950B4B" w:rsidP="00950B4B">
      <w:pPr>
        <w:ind w:firstLine="360"/>
        <w:jc w:val="both"/>
        <w:rPr>
          <w:rFonts w:asciiTheme="majorBidi" w:hAnsiTheme="majorBidi" w:cstheme="majorBidi"/>
          <w:sz w:val="24"/>
          <w:szCs w:val="24"/>
        </w:rPr>
      </w:pPr>
    </w:p>
    <w:p w14:paraId="393C8D8E" w14:textId="77777777" w:rsidR="00950B4B" w:rsidRPr="003D5E02" w:rsidRDefault="00950B4B" w:rsidP="00950B4B">
      <w:pPr>
        <w:ind w:firstLine="360"/>
        <w:jc w:val="both"/>
        <w:rPr>
          <w:rFonts w:asciiTheme="majorBidi" w:hAnsiTheme="majorBidi" w:cstheme="majorBidi"/>
          <w:sz w:val="24"/>
          <w:szCs w:val="24"/>
        </w:rPr>
      </w:pPr>
    </w:p>
    <w:p w14:paraId="61206986" w14:textId="630F64EA" w:rsidR="00950B4B" w:rsidRPr="003D5E02" w:rsidRDefault="00950B4B" w:rsidP="00950B4B">
      <w:pPr>
        <w:shd w:val="clear" w:color="auto" w:fill="FDFDFD"/>
        <w:rPr>
          <w:rFonts w:asciiTheme="majorBidi" w:eastAsia="Times New Roman" w:hAnsiTheme="majorBidi" w:cstheme="majorBidi"/>
          <w:kern w:val="0"/>
          <w:sz w:val="21"/>
          <w:szCs w:val="21"/>
          <w:lang w:val="en"/>
          <w14:ligatures w14:val="none"/>
        </w:rPr>
      </w:pPr>
      <w:r w:rsidRPr="003D5E02">
        <w:rPr>
          <w:rFonts w:asciiTheme="majorBidi" w:hAnsiTheme="majorBidi" w:cstheme="majorBidi"/>
          <w:color w:val="FF0000"/>
          <w:sz w:val="24"/>
          <w:szCs w:val="24"/>
        </w:rPr>
        <w:t>*</w:t>
      </w:r>
      <w:r w:rsidRPr="003D5E02">
        <w:rPr>
          <w:rFonts w:asciiTheme="majorBidi" w:eastAsia="Times New Roman" w:hAnsiTheme="majorBidi" w:cstheme="majorBidi"/>
          <w:kern w:val="0"/>
          <w:sz w:val="21"/>
          <w:szCs w:val="21"/>
          <w:lang w:val="en"/>
          <w14:ligatures w14:val="none"/>
        </w:rPr>
        <w:t>All these scenarios have been simulated and the attacker character has been worked on</w:t>
      </w:r>
    </w:p>
    <w:p w14:paraId="0D9F719C" w14:textId="7243B749" w:rsidR="00445888" w:rsidRPr="003D5E02" w:rsidRDefault="00A45736" w:rsidP="00950B4B">
      <w:pPr>
        <w:pStyle w:val="Heading2"/>
        <w:ind w:firstLine="360"/>
        <w:rPr>
          <w:rFonts w:asciiTheme="majorBidi" w:hAnsiTheme="majorBidi"/>
          <w:sz w:val="28"/>
          <w:szCs w:val="28"/>
        </w:rPr>
      </w:pPr>
      <w:bookmarkStart w:id="8" w:name="_Toc137670828"/>
      <w:r w:rsidRPr="003D5E02">
        <w:rPr>
          <w:rFonts w:asciiTheme="majorBidi" w:hAnsiTheme="majorBidi"/>
          <w:sz w:val="28"/>
          <w:szCs w:val="28"/>
        </w:rPr>
        <w:t xml:space="preserve">2.3 </w:t>
      </w:r>
      <w:r w:rsidR="00950B4B" w:rsidRPr="003D5E02">
        <w:rPr>
          <w:rFonts w:asciiTheme="majorBidi" w:hAnsiTheme="majorBidi"/>
          <w:sz w:val="28"/>
          <w:szCs w:val="28"/>
        </w:rPr>
        <w:t>Method of process</w:t>
      </w:r>
      <w:bookmarkEnd w:id="8"/>
    </w:p>
    <w:p w14:paraId="0672A9D4" w14:textId="03B0E2DF" w:rsidR="00445888" w:rsidRPr="003D5E02" w:rsidRDefault="00445888" w:rsidP="004B6C28">
      <w:pPr>
        <w:pStyle w:val="ListParagraph"/>
        <w:numPr>
          <w:ilvl w:val="0"/>
          <w:numId w:val="6"/>
        </w:numPr>
        <w:rPr>
          <w:rFonts w:asciiTheme="majorBidi" w:hAnsiTheme="majorBidi" w:cstheme="majorBidi"/>
        </w:rPr>
      </w:pPr>
      <w:r w:rsidRPr="003D5E02">
        <w:rPr>
          <w:rFonts w:asciiTheme="majorBidi" w:hAnsiTheme="majorBidi" w:cstheme="majorBidi"/>
        </w:rPr>
        <w:t>Creating two virtual machines, one as an attacker (kali Linux) and the other one as a victim(</w:t>
      </w:r>
      <w:r w:rsidRPr="003D5E02">
        <w:rPr>
          <w:rFonts w:asciiTheme="majorBidi" w:hAnsiTheme="majorBidi" w:cstheme="majorBidi"/>
          <w:sz w:val="24"/>
          <w:szCs w:val="24"/>
        </w:rPr>
        <w:t>windows</w:t>
      </w:r>
      <w:r w:rsidRPr="003D5E02">
        <w:rPr>
          <w:rFonts w:asciiTheme="majorBidi" w:hAnsiTheme="majorBidi" w:cstheme="majorBidi"/>
        </w:rPr>
        <w:t>).</w:t>
      </w:r>
    </w:p>
    <w:p w14:paraId="5AD5A85E" w14:textId="34E524DD" w:rsidR="00445888" w:rsidRDefault="00445888" w:rsidP="00445888">
      <w:pPr>
        <w:pStyle w:val="ListParagraph"/>
        <w:ind w:left="360"/>
        <w:rPr>
          <w:rFonts w:asciiTheme="majorBidi" w:hAnsiTheme="majorBidi" w:cstheme="majorBidi"/>
          <w:rtl/>
        </w:rPr>
      </w:pPr>
    </w:p>
    <w:p w14:paraId="1340F0C5" w14:textId="55C3FA11" w:rsidR="00A2287A" w:rsidRDefault="00A2287A" w:rsidP="00445888">
      <w:pPr>
        <w:pStyle w:val="ListParagraph"/>
        <w:ind w:left="360"/>
        <w:rPr>
          <w:rFonts w:asciiTheme="majorBidi" w:hAnsiTheme="majorBidi" w:cstheme="majorBidi"/>
          <w:rtl/>
        </w:rPr>
      </w:pPr>
      <w:r>
        <w:rPr>
          <w:rFonts w:asciiTheme="majorBidi" w:hAnsiTheme="majorBidi" w:cstheme="majorBidi"/>
          <w:noProof/>
        </w:rPr>
        <mc:AlternateContent>
          <mc:Choice Requires="wpg">
            <w:drawing>
              <wp:anchor distT="0" distB="0" distL="114300" distR="114300" simplePos="0" relativeHeight="251831296" behindDoc="0" locked="0" layoutInCell="1" allowOverlap="1" wp14:anchorId="13C0C726" wp14:editId="24AAF19B">
                <wp:simplePos x="0" y="0"/>
                <wp:positionH relativeFrom="column">
                  <wp:posOffset>233680</wp:posOffset>
                </wp:positionH>
                <wp:positionV relativeFrom="paragraph">
                  <wp:posOffset>88265</wp:posOffset>
                </wp:positionV>
                <wp:extent cx="5274310" cy="1249680"/>
                <wp:effectExtent l="95250" t="95250" r="154940" b="160020"/>
                <wp:wrapNone/>
                <wp:docPr id="1429807542" name="Group 4"/>
                <wp:cNvGraphicFramePr/>
                <a:graphic xmlns:a="http://schemas.openxmlformats.org/drawingml/2006/main">
                  <a:graphicData uri="http://schemas.microsoft.com/office/word/2010/wordprocessingGroup">
                    <wpg:wgp>
                      <wpg:cNvGrpSpPr/>
                      <wpg:grpSpPr>
                        <a:xfrm>
                          <a:off x="0" y="0"/>
                          <a:ext cx="5274310" cy="1249680"/>
                          <a:chOff x="0" y="0"/>
                          <a:chExt cx="5274310" cy="1249680"/>
                        </a:xfrm>
                      </wpg:grpSpPr>
                      <pic:pic xmlns:pic="http://schemas.openxmlformats.org/drawingml/2006/picture">
                        <pic:nvPicPr>
                          <pic:cNvPr id="1747219141"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24968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wps:wsp>
                        <wps:cNvPr id="1015988958" name="Rectangle 1"/>
                        <wps:cNvSpPr/>
                        <wps:spPr>
                          <a:xfrm>
                            <a:off x="8164" y="650422"/>
                            <a:ext cx="1751457" cy="2413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5E8F14" id="Group 4" o:spid="_x0000_s1026" style="position:absolute;margin-left:18.4pt;margin-top:6.95pt;width:415.3pt;height:98.4pt;z-index:251831296" coordsize="52743,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2743;height:1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" stroked="t" strokecolor="#b4c6e7 [1300]" strokeweight="4.5pt">
                  <v:stroke endcap="square"/>
                  <v:imagedata r:id="rId47" o:title=""/>
                  <v:shadow on="t" color="black" opacity="28180f" origin="-.5,-.5" offset=".74836mm,.74836mm"/>
                  <v:path arrowok="t"/>
                </v:shape>
                <v:rect id="Rectangle 1" o:spid="_x0000_s1028" style="position:absolute;left:81;top:6504;width:17515;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" fillcolor="#f2f2f2 [3052]" strokecolor="#f2f2f2 [3052]" strokeweight="1pt"/>
              </v:group>
            </w:pict>
          </mc:Fallback>
        </mc:AlternateContent>
      </w:r>
    </w:p>
    <w:p w14:paraId="5E3E0EB3" w14:textId="4B7BCEC2" w:rsidR="00A2287A" w:rsidRDefault="00A2287A" w:rsidP="00445888">
      <w:pPr>
        <w:pStyle w:val="ListParagraph"/>
        <w:ind w:left="360"/>
        <w:rPr>
          <w:rFonts w:asciiTheme="majorBidi" w:hAnsiTheme="majorBidi" w:cstheme="majorBidi"/>
          <w:rtl/>
        </w:rPr>
      </w:pPr>
    </w:p>
    <w:p w14:paraId="13274B01" w14:textId="77777777" w:rsidR="00A2287A" w:rsidRDefault="00A2287A" w:rsidP="00445888">
      <w:pPr>
        <w:pStyle w:val="ListParagraph"/>
        <w:ind w:left="360"/>
        <w:rPr>
          <w:rFonts w:asciiTheme="majorBidi" w:hAnsiTheme="majorBidi" w:cstheme="majorBidi"/>
          <w:rtl/>
        </w:rPr>
      </w:pPr>
    </w:p>
    <w:p w14:paraId="48CAAE37" w14:textId="39126970" w:rsidR="00A2287A" w:rsidRDefault="00A2287A" w:rsidP="00445888">
      <w:pPr>
        <w:pStyle w:val="ListParagraph"/>
        <w:ind w:left="360"/>
        <w:rPr>
          <w:rFonts w:asciiTheme="majorBidi" w:hAnsiTheme="majorBidi" w:cstheme="majorBidi"/>
          <w:rtl/>
        </w:rPr>
      </w:pPr>
    </w:p>
    <w:p w14:paraId="24E4E283" w14:textId="77777777" w:rsidR="00A2287A" w:rsidRDefault="00A2287A" w:rsidP="00445888">
      <w:pPr>
        <w:pStyle w:val="ListParagraph"/>
        <w:ind w:left="360"/>
        <w:rPr>
          <w:rFonts w:asciiTheme="majorBidi" w:hAnsiTheme="majorBidi" w:cstheme="majorBidi"/>
          <w:rtl/>
        </w:rPr>
      </w:pPr>
    </w:p>
    <w:p w14:paraId="62031503" w14:textId="77777777" w:rsidR="00A2287A" w:rsidRDefault="00A2287A" w:rsidP="00445888">
      <w:pPr>
        <w:pStyle w:val="ListParagraph"/>
        <w:ind w:left="360"/>
        <w:rPr>
          <w:rFonts w:asciiTheme="majorBidi" w:hAnsiTheme="majorBidi" w:cstheme="majorBidi"/>
          <w:rtl/>
        </w:rPr>
      </w:pPr>
    </w:p>
    <w:p w14:paraId="7FCFCC7D" w14:textId="77777777" w:rsidR="00A2287A" w:rsidRDefault="00A2287A" w:rsidP="00445888">
      <w:pPr>
        <w:pStyle w:val="ListParagraph"/>
        <w:ind w:left="360"/>
        <w:rPr>
          <w:rFonts w:asciiTheme="majorBidi" w:hAnsiTheme="majorBidi" w:cstheme="majorBidi"/>
          <w:rtl/>
        </w:rPr>
      </w:pPr>
    </w:p>
    <w:p w14:paraId="0A6373B0" w14:textId="77777777" w:rsidR="00A2287A" w:rsidRPr="003D5E02" w:rsidRDefault="00A2287A" w:rsidP="00445888">
      <w:pPr>
        <w:pStyle w:val="ListParagraph"/>
        <w:ind w:left="360"/>
        <w:rPr>
          <w:rFonts w:asciiTheme="majorBidi" w:hAnsiTheme="majorBidi" w:cstheme="majorBidi"/>
        </w:rPr>
      </w:pPr>
    </w:p>
    <w:p w14:paraId="3448FBF8" w14:textId="05627B70" w:rsidR="00A2287A" w:rsidRPr="00A2287A" w:rsidRDefault="00445888" w:rsidP="00A2287A">
      <w:pPr>
        <w:pStyle w:val="Caption"/>
        <w:jc w:val="center"/>
        <w:rPr>
          <w:rFonts w:asciiTheme="majorBidi" w:hAnsiTheme="majorBidi" w:cstheme="majorBidi"/>
        </w:rPr>
      </w:pPr>
      <w:bookmarkStart w:id="9" w:name="_Toc137670850"/>
      <w:r w:rsidRPr="003D5E02">
        <w:rPr>
          <w:rFonts w:asciiTheme="majorBidi" w:hAnsiTheme="majorBidi" w:cstheme="majorBidi"/>
        </w:rPr>
        <w:t xml:space="preserve">Figure </w:t>
      </w:r>
      <w:r w:rsidR="00000000" w:rsidRPr="003D5E02">
        <w:rPr>
          <w:rFonts w:asciiTheme="majorBidi" w:hAnsiTheme="majorBidi" w:cstheme="majorBidi"/>
        </w:rPr>
        <w:fldChar w:fldCharType="begin"/>
      </w:r>
      <w:r w:rsidR="00000000" w:rsidRPr="003D5E02">
        <w:rPr>
          <w:rFonts w:asciiTheme="majorBidi" w:hAnsiTheme="majorBidi" w:cstheme="majorBidi"/>
        </w:rPr>
        <w:instrText xml:space="preserve"> SEQ Figure \* ARABIC </w:instrText>
      </w:r>
      <w:r w:rsidR="00000000" w:rsidRPr="003D5E02">
        <w:rPr>
          <w:rFonts w:asciiTheme="majorBidi" w:hAnsiTheme="majorBidi" w:cstheme="majorBidi"/>
        </w:rPr>
        <w:fldChar w:fldCharType="separate"/>
      </w:r>
      <w:r w:rsidR="00E64CCD">
        <w:rPr>
          <w:rFonts w:asciiTheme="majorBidi" w:hAnsiTheme="majorBidi" w:cstheme="majorBidi"/>
          <w:noProof/>
        </w:rPr>
        <w:t>1</w:t>
      </w:r>
      <w:r w:rsidR="00000000" w:rsidRPr="003D5E02">
        <w:rPr>
          <w:rFonts w:asciiTheme="majorBidi" w:hAnsiTheme="majorBidi" w:cstheme="majorBidi"/>
          <w:noProof/>
        </w:rPr>
        <w:fldChar w:fldCharType="end"/>
      </w:r>
      <w:r w:rsidRPr="003D5E02">
        <w:rPr>
          <w:rFonts w:asciiTheme="majorBidi" w:hAnsiTheme="majorBidi" w:cstheme="majorBidi"/>
        </w:rPr>
        <w:t xml:space="preserve"> - Creating Virtual Machines</w:t>
      </w:r>
      <w:bookmarkEnd w:id="9"/>
    </w:p>
    <w:p w14:paraId="52EC855D" w14:textId="71D84ACA" w:rsidR="006D6A2F" w:rsidRPr="003D5E02" w:rsidRDefault="006D6A2F" w:rsidP="004B6C28">
      <w:pPr>
        <w:pStyle w:val="ListParagraph"/>
        <w:numPr>
          <w:ilvl w:val="0"/>
          <w:numId w:val="6"/>
        </w:num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694080" behindDoc="1" locked="0" layoutInCell="1" allowOverlap="1" wp14:anchorId="78B7A0DA" wp14:editId="147D23DD">
                <wp:simplePos x="0" y="0"/>
                <wp:positionH relativeFrom="column">
                  <wp:posOffset>78105</wp:posOffset>
                </wp:positionH>
                <wp:positionV relativeFrom="paragraph">
                  <wp:posOffset>2566035</wp:posOffset>
                </wp:positionV>
                <wp:extent cx="5274310" cy="635"/>
                <wp:effectExtent l="0" t="0" r="0" b="0"/>
                <wp:wrapTight wrapText="bothSides">
                  <wp:wrapPolygon edited="0">
                    <wp:start x="0" y="0"/>
                    <wp:lineTo x="0" y="21600"/>
                    <wp:lineTo x="21600" y="21600"/>
                    <wp:lineTo x="21600" y="0"/>
                  </wp:wrapPolygon>
                </wp:wrapTight>
                <wp:docPr id="152296033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9503289" w14:textId="11C99B4B" w:rsidR="006D6A2F" w:rsidRPr="008E2B50" w:rsidRDefault="006D6A2F" w:rsidP="006D6A2F">
                            <w:pPr>
                              <w:pStyle w:val="Caption"/>
                              <w:jc w:val="center"/>
                              <w:rPr>
                                <w:rFonts w:cs="Arial"/>
                                <w:noProof/>
                              </w:rPr>
                            </w:pPr>
                            <w:bookmarkStart w:id="10" w:name="_Toc137670851"/>
                            <w:r>
                              <w:t xml:space="preserve">Figure </w:t>
                            </w:r>
                            <w:r w:rsidR="00000000">
                              <w:fldChar w:fldCharType="begin"/>
                            </w:r>
                            <w:r w:rsidR="00000000">
                              <w:instrText xml:space="preserve"> SEQ Figure \* ARABIC </w:instrText>
                            </w:r>
                            <w:r w:rsidR="00000000">
                              <w:fldChar w:fldCharType="separate"/>
                            </w:r>
                            <w:r w:rsidR="00E64CCD">
                              <w:rPr>
                                <w:noProof/>
                              </w:rPr>
                              <w:t>2</w:t>
                            </w:r>
                            <w:r w:rsidR="00000000">
                              <w:rPr>
                                <w:noProof/>
                              </w:rPr>
                              <w:fldChar w:fldCharType="end"/>
                            </w:r>
                            <w:r>
                              <w:t xml:space="preserve"> - List of Machines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A0DA" id="_x0000_s1029" type="#_x0000_t202" style="position:absolute;left:0;text-align:left;margin-left:6.15pt;margin-top:202.05pt;width:415.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M3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" stroked="f">
                <v:textbox style="mso-fit-shape-to-text:t" inset="0,0,0,0">
                  <w:txbxContent>
                    <w:p w14:paraId="29503289" w14:textId="11C99B4B" w:rsidR="006D6A2F" w:rsidRPr="008E2B50" w:rsidRDefault="006D6A2F" w:rsidP="006D6A2F">
                      <w:pPr>
                        <w:pStyle w:val="Caption"/>
                        <w:jc w:val="center"/>
                        <w:rPr>
                          <w:rFonts w:cs="Arial"/>
                          <w:noProof/>
                        </w:rPr>
                      </w:pPr>
                      <w:bookmarkStart w:id="11" w:name="_Toc137670851"/>
                      <w:r>
                        <w:t xml:space="preserve">Figure </w:t>
                      </w:r>
                      <w:r w:rsidR="00000000">
                        <w:fldChar w:fldCharType="begin"/>
                      </w:r>
                      <w:r w:rsidR="00000000">
                        <w:instrText xml:space="preserve"> SEQ Figure \* ARABIC </w:instrText>
                      </w:r>
                      <w:r w:rsidR="00000000">
                        <w:fldChar w:fldCharType="separate"/>
                      </w:r>
                      <w:r w:rsidR="00E64CCD">
                        <w:rPr>
                          <w:noProof/>
                        </w:rPr>
                        <w:t>2</w:t>
                      </w:r>
                      <w:r w:rsidR="00000000">
                        <w:rPr>
                          <w:noProof/>
                        </w:rPr>
                        <w:fldChar w:fldCharType="end"/>
                      </w:r>
                      <w:r>
                        <w:t xml:space="preserve"> - List of Machines</w:t>
                      </w:r>
                      <w:bookmarkEnd w:id="11"/>
                    </w:p>
                  </w:txbxContent>
                </v:textbox>
                <w10:wrap type="tight"/>
              </v:shape>
            </w:pict>
          </mc:Fallback>
        </mc:AlternateContent>
      </w:r>
      <w:r w:rsidRPr="003D5E02">
        <w:rPr>
          <w:rFonts w:asciiTheme="majorBidi" w:hAnsiTheme="majorBidi" w:cstheme="majorBidi"/>
        </w:rPr>
        <w:t xml:space="preserve">The </w:t>
      </w:r>
      <w:r w:rsidRPr="003D5E02">
        <w:rPr>
          <w:rFonts w:asciiTheme="majorBidi" w:hAnsiTheme="majorBidi" w:cstheme="majorBidi"/>
          <w:sz w:val="24"/>
          <w:szCs w:val="24"/>
        </w:rPr>
        <w:t>below</w:t>
      </w:r>
      <w:r w:rsidRPr="003D5E02">
        <w:rPr>
          <w:rFonts w:asciiTheme="majorBidi" w:hAnsiTheme="majorBidi" w:cstheme="majorBidi"/>
        </w:rPr>
        <w:t xml:space="preserve"> command represents </w:t>
      </w:r>
      <w:r w:rsidRPr="003D5E02">
        <w:rPr>
          <w:rFonts w:asciiTheme="majorBidi" w:hAnsiTheme="majorBidi" w:cstheme="majorBidi"/>
          <w:sz w:val="24"/>
          <w:szCs w:val="24"/>
        </w:rPr>
        <w:t>every</w:t>
      </w:r>
      <w:r w:rsidRPr="003D5E02">
        <w:rPr>
          <w:rFonts w:asciiTheme="majorBidi" w:hAnsiTheme="majorBidi" w:cstheme="majorBidi"/>
        </w:rPr>
        <w:t xml:space="preserve"> other machine to the attacker (</w:t>
      </w:r>
      <w:r w:rsidR="00061582" w:rsidRPr="003D5E02">
        <w:rPr>
          <w:rFonts w:asciiTheme="majorBidi" w:hAnsiTheme="majorBidi" w:cstheme="majorBidi"/>
        </w:rPr>
        <w:t>we</w:t>
      </w:r>
      <w:r w:rsidRPr="003D5E02">
        <w:rPr>
          <w:rFonts w:asciiTheme="majorBidi" w:hAnsiTheme="majorBidi" w:cstheme="majorBidi"/>
        </w:rPr>
        <w:t xml:space="preserve"> have to memorize the last four digits in the m</w:t>
      </w:r>
      <w:r w:rsidR="004B6C28" w:rsidRPr="003D5E02">
        <w:rPr>
          <w:rFonts w:asciiTheme="majorBidi" w:hAnsiTheme="majorBidi" w:cstheme="majorBidi"/>
        </w:rPr>
        <w:t>a</w:t>
      </w:r>
      <w:r w:rsidRPr="003D5E02">
        <w:rPr>
          <w:rFonts w:asciiTheme="majorBidi" w:hAnsiTheme="majorBidi" w:cstheme="majorBidi"/>
        </w:rPr>
        <w:t>c address because they will change).</w:t>
      </w:r>
    </w:p>
    <w:p w14:paraId="5A4D422C" w14:textId="1AB82F01" w:rsidR="006D6A2F" w:rsidRPr="003D5E02" w:rsidRDefault="004B6C28" w:rsidP="00162978">
      <w:pPr>
        <w:pStyle w:val="ListParagraph"/>
        <w:numPr>
          <w:ilvl w:val="0"/>
          <w:numId w:val="6"/>
        </w:numPr>
        <w:rPr>
          <w:rFonts w:asciiTheme="majorBidi" w:hAnsiTheme="majorBidi" w:cstheme="majorBidi"/>
        </w:rPr>
      </w:pPr>
      <w:ins w:id="12" w:author="فاطمه باقر بن جواد المطاوعه" w:date="2023-06-12T15:38:00Z">
        <w:r w:rsidRPr="003D5E02">
          <w:rPr>
            <w:rFonts w:asciiTheme="majorBidi" w:hAnsiTheme="majorBidi" w:cstheme="majorBidi"/>
            <w:noProof/>
            <w:rtl/>
          </w:rPr>
          <w:drawing>
            <wp:anchor distT="0" distB="0" distL="114300" distR="114300" simplePos="0" relativeHeight="251696128" behindDoc="1" locked="0" layoutInCell="1" allowOverlap="1" wp14:anchorId="057BCBC3" wp14:editId="1FD58E75">
              <wp:simplePos x="0" y="0"/>
              <wp:positionH relativeFrom="margin">
                <wp:align>left</wp:align>
              </wp:positionH>
              <wp:positionV relativeFrom="paragraph">
                <wp:posOffset>2864485</wp:posOffset>
              </wp:positionV>
              <wp:extent cx="5274310" cy="851535"/>
              <wp:effectExtent l="95250" t="95250" r="154940" b="158115"/>
              <wp:wrapTight wrapText="bothSides">
                <wp:wrapPolygon edited="0">
                  <wp:start x="-234" y="-2416"/>
                  <wp:lineTo x="-390" y="-1933"/>
                  <wp:lineTo x="-390" y="22711"/>
                  <wp:lineTo x="-234" y="25128"/>
                  <wp:lineTo x="22000" y="25128"/>
                  <wp:lineTo x="22157" y="21745"/>
                  <wp:lineTo x="22157" y="5799"/>
                  <wp:lineTo x="22000" y="-1450"/>
                  <wp:lineTo x="22000" y="-2416"/>
                  <wp:lineTo x="-234" y="-2416"/>
                </wp:wrapPolygon>
              </wp:wrapTight>
              <wp:docPr id="123889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7716"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85153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003707EC" w:rsidRPr="003D5E02">
        <w:rPr>
          <w:rFonts w:asciiTheme="majorBidi" w:hAnsiTheme="majorBidi" w:cstheme="majorBidi"/>
          <w:noProof/>
        </w:rPr>
        <mc:AlternateContent>
          <mc:Choice Requires="wps">
            <w:drawing>
              <wp:anchor distT="0" distB="0" distL="114300" distR="114300" simplePos="0" relativeHeight="251698176" behindDoc="1" locked="0" layoutInCell="1" allowOverlap="1" wp14:anchorId="2363337A" wp14:editId="5EC6E8AE">
                <wp:simplePos x="0" y="0"/>
                <wp:positionH relativeFrom="column">
                  <wp:posOffset>95250</wp:posOffset>
                </wp:positionH>
                <wp:positionV relativeFrom="paragraph">
                  <wp:posOffset>3811270</wp:posOffset>
                </wp:positionV>
                <wp:extent cx="5274310" cy="635"/>
                <wp:effectExtent l="0" t="0" r="0" b="0"/>
                <wp:wrapTight wrapText="bothSides">
                  <wp:wrapPolygon edited="0">
                    <wp:start x="0" y="0"/>
                    <wp:lineTo x="0" y="21600"/>
                    <wp:lineTo x="21600" y="21600"/>
                    <wp:lineTo x="21600" y="0"/>
                  </wp:wrapPolygon>
                </wp:wrapTight>
                <wp:docPr id="139956564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9D8B805" w14:textId="13910841" w:rsidR="003707EC" w:rsidRPr="00B72205" w:rsidRDefault="003707EC" w:rsidP="003707EC">
                            <w:pPr>
                              <w:pStyle w:val="Caption"/>
                              <w:jc w:val="center"/>
                              <w:rPr>
                                <w:rFonts w:cs="Arial"/>
                                <w:noProof/>
                              </w:rPr>
                            </w:pPr>
                            <w:bookmarkStart w:id="13" w:name="_Toc137670852"/>
                            <w:r>
                              <w:t xml:space="preserve">Figure </w:t>
                            </w:r>
                            <w:r w:rsidR="00000000">
                              <w:fldChar w:fldCharType="begin"/>
                            </w:r>
                            <w:r w:rsidR="00000000">
                              <w:instrText xml:space="preserve"> SEQ Figure \* ARABIC </w:instrText>
                            </w:r>
                            <w:r w:rsidR="00000000">
                              <w:fldChar w:fldCharType="separate"/>
                            </w:r>
                            <w:r w:rsidR="00E64CCD">
                              <w:rPr>
                                <w:noProof/>
                              </w:rPr>
                              <w:t>3</w:t>
                            </w:r>
                            <w:r w:rsidR="00000000">
                              <w:rPr>
                                <w:noProof/>
                              </w:rPr>
                              <w:fldChar w:fldCharType="end"/>
                            </w:r>
                            <w:r>
                              <w:t xml:space="preserve"> - Other Devices Address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337A" id="_x0000_s1030" type="#_x0000_t202" style="position:absolute;left:0;text-align:left;margin-left:7.5pt;margin-top:300.1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" stroked="f">
                <v:textbox style="mso-fit-shape-to-text:t" inset="0,0,0,0">
                  <w:txbxContent>
                    <w:p w14:paraId="59D8B805" w14:textId="13910841" w:rsidR="003707EC" w:rsidRPr="00B72205" w:rsidRDefault="003707EC" w:rsidP="003707EC">
                      <w:pPr>
                        <w:pStyle w:val="Caption"/>
                        <w:jc w:val="center"/>
                        <w:rPr>
                          <w:rFonts w:cs="Arial"/>
                          <w:noProof/>
                        </w:rPr>
                      </w:pPr>
                      <w:bookmarkStart w:id="14" w:name="_Toc137670852"/>
                      <w:r>
                        <w:t xml:space="preserve">Figure </w:t>
                      </w:r>
                      <w:r w:rsidR="00000000">
                        <w:fldChar w:fldCharType="begin"/>
                      </w:r>
                      <w:r w:rsidR="00000000">
                        <w:instrText xml:space="preserve"> SEQ Figure \* ARABIC </w:instrText>
                      </w:r>
                      <w:r w:rsidR="00000000">
                        <w:fldChar w:fldCharType="separate"/>
                      </w:r>
                      <w:r w:rsidR="00E64CCD">
                        <w:rPr>
                          <w:noProof/>
                        </w:rPr>
                        <w:t>3</w:t>
                      </w:r>
                      <w:r w:rsidR="00000000">
                        <w:rPr>
                          <w:noProof/>
                        </w:rPr>
                        <w:fldChar w:fldCharType="end"/>
                      </w:r>
                      <w:r>
                        <w:t xml:space="preserve"> - Other Devices Address</w:t>
                      </w:r>
                      <w:bookmarkEnd w:id="14"/>
                    </w:p>
                  </w:txbxContent>
                </v:textbox>
                <w10:wrap type="tight"/>
              </v:shape>
            </w:pict>
          </mc:Fallback>
        </mc:AlternateContent>
      </w:r>
      <w:ins w:id="15" w:author="فاطمه باقر بن جواد المطاوعه" w:date="2023-06-12T14:00:00Z">
        <w:r w:rsidR="006D6A2F" w:rsidRPr="003D5E02">
          <w:rPr>
            <w:rFonts w:asciiTheme="majorBidi" w:hAnsiTheme="majorBidi" w:cstheme="majorBidi"/>
            <w:noProof/>
            <w:rtl/>
          </w:rPr>
          <w:drawing>
            <wp:anchor distT="0" distB="0" distL="114300" distR="114300" simplePos="0" relativeHeight="251692032" behindDoc="1" locked="0" layoutInCell="1" allowOverlap="1" wp14:anchorId="317BD00B" wp14:editId="3F11447C">
              <wp:simplePos x="0" y="0"/>
              <wp:positionH relativeFrom="margin">
                <wp:align>center</wp:align>
              </wp:positionH>
              <wp:positionV relativeFrom="paragraph">
                <wp:posOffset>193040</wp:posOffset>
              </wp:positionV>
              <wp:extent cx="5274310" cy="1861820"/>
              <wp:effectExtent l="95250" t="95250" r="154940" b="157480"/>
              <wp:wrapTight wrapText="bothSides">
                <wp:wrapPolygon edited="0">
                  <wp:start x="-234" y="-1105"/>
                  <wp:lineTo x="-390" y="-884"/>
                  <wp:lineTo x="-390" y="22101"/>
                  <wp:lineTo x="-234" y="23206"/>
                  <wp:lineTo x="22000" y="23206"/>
                  <wp:lineTo x="22157" y="20554"/>
                  <wp:lineTo x="22157" y="2652"/>
                  <wp:lineTo x="22000" y="-663"/>
                  <wp:lineTo x="22000" y="-1105"/>
                  <wp:lineTo x="-234" y="-1105"/>
                </wp:wrapPolygon>
              </wp:wrapTight>
              <wp:docPr id="9385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25064"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186182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006D6A2F" w:rsidRPr="003D5E02">
        <w:rPr>
          <w:rFonts w:asciiTheme="majorBidi" w:hAnsiTheme="majorBidi" w:cstheme="majorBidi"/>
        </w:rPr>
        <w:t xml:space="preserve">Here, the device is able </w:t>
      </w:r>
      <w:r w:rsidR="006D6A2F" w:rsidRPr="003D5E02">
        <w:rPr>
          <w:rFonts w:asciiTheme="majorBidi" w:hAnsiTheme="majorBidi" w:cstheme="majorBidi"/>
          <w:sz w:val="24"/>
          <w:szCs w:val="24"/>
        </w:rPr>
        <w:t>to</w:t>
      </w:r>
      <w:r w:rsidR="006D6A2F" w:rsidRPr="003D5E02">
        <w:rPr>
          <w:rFonts w:asciiTheme="majorBidi" w:hAnsiTheme="majorBidi" w:cstheme="majorBidi"/>
        </w:rPr>
        <w:t xml:space="preserve"> see two other devices</w:t>
      </w:r>
      <w:r w:rsidR="003707EC" w:rsidRPr="003D5E02">
        <w:rPr>
          <w:rFonts w:asciiTheme="majorBidi" w:hAnsiTheme="majorBidi" w:cstheme="majorBidi"/>
        </w:rPr>
        <w:t xml:space="preserve"> address.</w:t>
      </w:r>
      <w:r w:rsidR="006D6A2F" w:rsidRPr="003D5E02">
        <w:rPr>
          <w:rFonts w:asciiTheme="majorBidi" w:hAnsiTheme="majorBidi" w:cstheme="majorBidi"/>
        </w:rPr>
        <w:t xml:space="preserve"> </w:t>
      </w:r>
    </w:p>
    <w:p w14:paraId="1DD5D974" w14:textId="68AF4C76" w:rsidR="003707EC" w:rsidRPr="003D5E02" w:rsidRDefault="003707EC" w:rsidP="006D6A2F">
      <w:pPr>
        <w:pStyle w:val="ListParagraph"/>
        <w:ind w:left="360"/>
        <w:rPr>
          <w:rFonts w:asciiTheme="majorBidi" w:hAnsiTheme="majorBidi" w:cstheme="majorBidi"/>
        </w:rPr>
      </w:pPr>
    </w:p>
    <w:p w14:paraId="3B1FF3A7" w14:textId="77777777" w:rsidR="00950B4B" w:rsidRPr="003D5E02" w:rsidRDefault="00950B4B" w:rsidP="006D6A2F">
      <w:pPr>
        <w:pStyle w:val="ListParagraph"/>
        <w:ind w:left="360"/>
        <w:rPr>
          <w:rFonts w:asciiTheme="majorBidi" w:hAnsiTheme="majorBidi" w:cstheme="majorBidi"/>
        </w:rPr>
      </w:pPr>
    </w:p>
    <w:p w14:paraId="0552207F" w14:textId="77777777" w:rsidR="00950B4B" w:rsidRDefault="00950B4B" w:rsidP="006D6A2F">
      <w:pPr>
        <w:pStyle w:val="ListParagraph"/>
        <w:ind w:left="360"/>
        <w:rPr>
          <w:rFonts w:asciiTheme="majorBidi" w:hAnsiTheme="majorBidi" w:cstheme="majorBidi"/>
          <w:rtl/>
        </w:rPr>
      </w:pPr>
    </w:p>
    <w:p w14:paraId="6A5FCFB5" w14:textId="77777777" w:rsidR="00A2287A" w:rsidRPr="003D5E02" w:rsidRDefault="00A2287A" w:rsidP="006D6A2F">
      <w:pPr>
        <w:pStyle w:val="ListParagraph"/>
        <w:ind w:left="360"/>
        <w:rPr>
          <w:rFonts w:asciiTheme="majorBidi" w:hAnsiTheme="majorBidi" w:cstheme="majorBidi"/>
        </w:rPr>
      </w:pPr>
    </w:p>
    <w:p w14:paraId="5CE6EC6B" w14:textId="77777777" w:rsidR="00950B4B" w:rsidRPr="003D5E02" w:rsidRDefault="00950B4B" w:rsidP="006D6A2F">
      <w:pPr>
        <w:pStyle w:val="ListParagraph"/>
        <w:ind w:left="360"/>
        <w:rPr>
          <w:rFonts w:asciiTheme="majorBidi" w:hAnsiTheme="majorBidi" w:cstheme="majorBidi"/>
        </w:rPr>
      </w:pPr>
    </w:p>
    <w:p w14:paraId="20DC661E" w14:textId="57AD13DD" w:rsidR="003707EC" w:rsidRPr="003D5E02" w:rsidRDefault="003707EC" w:rsidP="004B6C28">
      <w:pPr>
        <w:pStyle w:val="ListParagraph"/>
        <w:numPr>
          <w:ilvl w:val="0"/>
          <w:numId w:val="6"/>
        </w:num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01248" behindDoc="0" locked="0" layoutInCell="1" allowOverlap="1" wp14:anchorId="6F8C7F72" wp14:editId="1F920ED2">
                <wp:simplePos x="0" y="0"/>
                <wp:positionH relativeFrom="column">
                  <wp:posOffset>94615</wp:posOffset>
                </wp:positionH>
                <wp:positionV relativeFrom="paragraph">
                  <wp:posOffset>3175000</wp:posOffset>
                </wp:positionV>
                <wp:extent cx="5274310" cy="165100"/>
                <wp:effectExtent l="0" t="0" r="2540" b="6350"/>
                <wp:wrapSquare wrapText="bothSides"/>
                <wp:docPr id="695360797" name="Text Box 1"/>
                <wp:cNvGraphicFramePr/>
                <a:graphic xmlns:a="http://schemas.openxmlformats.org/drawingml/2006/main">
                  <a:graphicData uri="http://schemas.microsoft.com/office/word/2010/wordprocessingShape">
                    <wps:wsp>
                      <wps:cNvSpPr txBox="1"/>
                      <wps:spPr>
                        <a:xfrm>
                          <a:off x="0" y="0"/>
                          <a:ext cx="5274310" cy="165100"/>
                        </a:xfrm>
                        <a:prstGeom prst="rect">
                          <a:avLst/>
                        </a:prstGeom>
                        <a:solidFill>
                          <a:prstClr val="white"/>
                        </a:solidFill>
                        <a:ln>
                          <a:noFill/>
                        </a:ln>
                      </wps:spPr>
                      <wps:txbx>
                        <w:txbxContent>
                          <w:p w14:paraId="7C801291" w14:textId="6305CE44" w:rsidR="003707EC" w:rsidRPr="00F2307F" w:rsidRDefault="003707EC" w:rsidP="003707EC">
                            <w:pPr>
                              <w:pStyle w:val="Caption"/>
                              <w:jc w:val="center"/>
                              <w:rPr>
                                <w:noProof/>
                              </w:rPr>
                            </w:pPr>
                            <w:bookmarkStart w:id="16" w:name="_Toc137670853"/>
                            <w:r>
                              <w:t xml:space="preserve">Figure </w:t>
                            </w:r>
                            <w:r w:rsidR="00000000">
                              <w:fldChar w:fldCharType="begin"/>
                            </w:r>
                            <w:r w:rsidR="00000000">
                              <w:instrText xml:space="preserve"> SEQ Figure \* ARABIC </w:instrText>
                            </w:r>
                            <w:r w:rsidR="00000000">
                              <w:fldChar w:fldCharType="separate"/>
                            </w:r>
                            <w:r w:rsidR="00E64CCD">
                              <w:rPr>
                                <w:noProof/>
                              </w:rPr>
                              <w:t>4</w:t>
                            </w:r>
                            <w:r w:rsidR="00000000">
                              <w:rPr>
                                <w:noProof/>
                              </w:rPr>
                              <w:fldChar w:fldCharType="end"/>
                            </w:r>
                            <w:r>
                              <w:t xml:space="preserve"> - Ip Address of The Kali Machine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C7F72" id="_x0000_s1031" type="#_x0000_t202" style="position:absolute;left:0;text-align:left;margin-left:7.45pt;margin-top:250pt;width:415.3pt;height:1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" stroked="f">
                <v:textbox inset="0,0,0,0">
                  <w:txbxContent>
                    <w:p w14:paraId="7C801291" w14:textId="6305CE44" w:rsidR="003707EC" w:rsidRPr="00F2307F" w:rsidRDefault="003707EC" w:rsidP="003707EC">
                      <w:pPr>
                        <w:pStyle w:val="Caption"/>
                        <w:jc w:val="center"/>
                        <w:rPr>
                          <w:noProof/>
                        </w:rPr>
                      </w:pPr>
                      <w:bookmarkStart w:id="17" w:name="_Toc137670853"/>
                      <w:r>
                        <w:t xml:space="preserve">Figure </w:t>
                      </w:r>
                      <w:r w:rsidR="00000000">
                        <w:fldChar w:fldCharType="begin"/>
                      </w:r>
                      <w:r w:rsidR="00000000">
                        <w:instrText xml:space="preserve"> SEQ Figure \* ARABIC </w:instrText>
                      </w:r>
                      <w:r w:rsidR="00000000">
                        <w:fldChar w:fldCharType="separate"/>
                      </w:r>
                      <w:r w:rsidR="00E64CCD">
                        <w:rPr>
                          <w:noProof/>
                        </w:rPr>
                        <w:t>4</w:t>
                      </w:r>
                      <w:r w:rsidR="00000000">
                        <w:rPr>
                          <w:noProof/>
                        </w:rPr>
                        <w:fldChar w:fldCharType="end"/>
                      </w:r>
                      <w:r>
                        <w:t xml:space="preserve"> - Ip Address of The Kali Machine</w:t>
                      </w:r>
                      <w:bookmarkEnd w:id="17"/>
                    </w:p>
                  </w:txbxContent>
                </v:textbox>
                <w10:wrap type="square"/>
              </v:shape>
            </w:pict>
          </mc:Fallback>
        </mc:AlternateContent>
      </w:r>
      <w:r w:rsidRPr="003D5E02">
        <w:rPr>
          <w:rFonts w:asciiTheme="majorBidi" w:hAnsiTheme="majorBidi" w:cstheme="majorBidi"/>
        </w:rPr>
        <w:t xml:space="preserve">This command shows the </w:t>
      </w:r>
      <w:r w:rsidR="000E415C" w:rsidRPr="003D5E02">
        <w:rPr>
          <w:rFonts w:asciiTheme="majorBidi" w:hAnsiTheme="majorBidi" w:cstheme="majorBidi"/>
        </w:rPr>
        <w:t>Ip</w:t>
      </w:r>
      <w:r w:rsidRPr="003D5E02">
        <w:rPr>
          <w:rFonts w:asciiTheme="majorBidi" w:hAnsiTheme="majorBidi" w:cstheme="majorBidi"/>
        </w:rPr>
        <w:t xml:space="preserve"> address </w:t>
      </w:r>
      <w:r w:rsidRPr="003D5E02">
        <w:rPr>
          <w:rFonts w:asciiTheme="majorBidi" w:hAnsiTheme="majorBidi" w:cstheme="majorBidi"/>
          <w:sz w:val="24"/>
          <w:szCs w:val="24"/>
        </w:rPr>
        <w:t>of</w:t>
      </w:r>
      <w:r w:rsidRPr="003D5E02">
        <w:rPr>
          <w:rFonts w:asciiTheme="majorBidi" w:hAnsiTheme="majorBidi" w:cstheme="majorBidi"/>
        </w:rPr>
        <w:t xml:space="preserve"> </w:t>
      </w:r>
      <w:r w:rsidR="00061582" w:rsidRPr="003D5E02">
        <w:rPr>
          <w:rFonts w:asciiTheme="majorBidi" w:hAnsiTheme="majorBidi" w:cstheme="majorBidi"/>
        </w:rPr>
        <w:t>the</w:t>
      </w:r>
      <w:r w:rsidRPr="003D5E02">
        <w:rPr>
          <w:rFonts w:asciiTheme="majorBidi" w:hAnsiTheme="majorBidi" w:cstheme="majorBidi"/>
        </w:rPr>
        <w:t xml:space="preserve"> machine</w:t>
      </w:r>
    </w:p>
    <w:p w14:paraId="0A512DD5" w14:textId="7C4256DA" w:rsidR="00445888" w:rsidRPr="003D5E02" w:rsidRDefault="00731A7B" w:rsidP="003707EC">
      <w:pPr>
        <w:pStyle w:val="ListParagraph"/>
        <w:ind w:left="360"/>
        <w:rPr>
          <w:rFonts w:asciiTheme="majorBidi" w:hAnsiTheme="majorBidi" w:cstheme="majorBidi"/>
        </w:rPr>
      </w:pPr>
      <w:r w:rsidRPr="003D5E02">
        <w:rPr>
          <w:rFonts w:asciiTheme="majorBidi" w:hAnsiTheme="majorBidi" w:cstheme="majorBidi"/>
          <w:noProof/>
        </w:rPr>
        <w:drawing>
          <wp:anchor distT="0" distB="0" distL="114300" distR="114300" simplePos="0" relativeHeight="251699200" behindDoc="0" locked="0" layoutInCell="1" allowOverlap="1" wp14:anchorId="45701349" wp14:editId="0FD954AC">
            <wp:simplePos x="0" y="0"/>
            <wp:positionH relativeFrom="margin">
              <wp:align>center</wp:align>
            </wp:positionH>
            <wp:positionV relativeFrom="paragraph">
              <wp:posOffset>327660</wp:posOffset>
            </wp:positionV>
            <wp:extent cx="4886325" cy="2534285"/>
            <wp:effectExtent l="95250" t="95250" r="161925" b="151765"/>
            <wp:wrapSquare wrapText="bothSides"/>
            <wp:docPr id="112080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2937" name=""/>
                    <pic:cNvPicPr/>
                  </pic:nvPicPr>
                  <pic:blipFill>
                    <a:blip r:embed="rId50">
                      <a:extLst>
                        <a:ext uri="{28A0092B-C50C-407E-A947-70E740481C1C}">
                          <a14:useLocalDpi xmlns:a14="http://schemas.microsoft.com/office/drawing/2010/main" val="0"/>
                        </a:ext>
                      </a:extLst>
                    </a:blip>
                    <a:stretch>
                      <a:fillRect/>
                    </a:stretch>
                  </pic:blipFill>
                  <pic:spPr>
                    <a:xfrm>
                      <a:off x="0" y="0"/>
                      <a:ext cx="4886325" cy="253428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654D0F" w14:textId="48D3E551" w:rsidR="003707EC" w:rsidRPr="003D5E02" w:rsidRDefault="00E92A78" w:rsidP="000E415C">
      <w:pPr>
        <w:pStyle w:val="ListParagraph"/>
        <w:numPr>
          <w:ilvl w:val="0"/>
          <w:numId w:val="6"/>
        </w:num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04320" behindDoc="1" locked="0" layoutInCell="1" allowOverlap="1" wp14:anchorId="7CDC1C96" wp14:editId="1C60A26D">
                <wp:simplePos x="0" y="0"/>
                <wp:positionH relativeFrom="column">
                  <wp:posOffset>230505</wp:posOffset>
                </wp:positionH>
                <wp:positionV relativeFrom="paragraph">
                  <wp:posOffset>6428740</wp:posOffset>
                </wp:positionV>
                <wp:extent cx="5274310" cy="194310"/>
                <wp:effectExtent l="0" t="0" r="2540" b="0"/>
                <wp:wrapTight wrapText="bothSides">
                  <wp:wrapPolygon edited="0">
                    <wp:start x="0" y="0"/>
                    <wp:lineTo x="0" y="19059"/>
                    <wp:lineTo x="21532" y="19059"/>
                    <wp:lineTo x="21532" y="0"/>
                    <wp:lineTo x="0" y="0"/>
                  </wp:wrapPolygon>
                </wp:wrapTight>
                <wp:docPr id="1661674935" name="Text Box 1"/>
                <wp:cNvGraphicFramePr/>
                <a:graphic xmlns:a="http://schemas.openxmlformats.org/drawingml/2006/main">
                  <a:graphicData uri="http://schemas.microsoft.com/office/word/2010/wordprocessingShape">
                    <wps:wsp>
                      <wps:cNvSpPr txBox="1"/>
                      <wps:spPr>
                        <a:xfrm>
                          <a:off x="0" y="0"/>
                          <a:ext cx="5274310" cy="194310"/>
                        </a:xfrm>
                        <a:prstGeom prst="rect">
                          <a:avLst/>
                        </a:prstGeom>
                        <a:solidFill>
                          <a:prstClr val="white"/>
                        </a:solidFill>
                        <a:ln>
                          <a:noFill/>
                        </a:ln>
                      </wps:spPr>
                      <wps:txbx>
                        <w:txbxContent>
                          <w:p w14:paraId="3B41DC1B" w14:textId="11CE1705" w:rsidR="003707EC" w:rsidRPr="00C00AC5" w:rsidRDefault="003707EC" w:rsidP="003707EC">
                            <w:pPr>
                              <w:pStyle w:val="Caption"/>
                              <w:jc w:val="center"/>
                              <w:rPr>
                                <w:noProof/>
                              </w:rPr>
                            </w:pPr>
                            <w:bookmarkStart w:id="18" w:name="_Toc137670854"/>
                            <w:r>
                              <w:t xml:space="preserve">Figure </w:t>
                            </w:r>
                            <w:r w:rsidR="00000000">
                              <w:fldChar w:fldCharType="begin"/>
                            </w:r>
                            <w:r w:rsidR="00000000">
                              <w:instrText xml:space="preserve"> SEQ Figure \* ARABIC </w:instrText>
                            </w:r>
                            <w:r w:rsidR="00000000">
                              <w:fldChar w:fldCharType="separate"/>
                            </w:r>
                            <w:r w:rsidR="00E64CCD">
                              <w:rPr>
                                <w:noProof/>
                              </w:rPr>
                              <w:t>5</w:t>
                            </w:r>
                            <w:r w:rsidR="00000000">
                              <w:rPr>
                                <w:noProof/>
                              </w:rPr>
                              <w:fldChar w:fldCharType="end"/>
                            </w:r>
                            <w:r>
                              <w:t xml:space="preserve"> - </w:t>
                            </w:r>
                            <w:r w:rsidRPr="00320392">
                              <w:t>Windows Machine Ip Address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C1C96" id="_x0000_s1032" type="#_x0000_t202" style="position:absolute;left:0;text-align:left;margin-left:18.15pt;margin-top:506.2pt;width:415.3pt;height:15.3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" stroked="f">
                <v:textbox inset="0,0,0,0">
                  <w:txbxContent>
                    <w:p w14:paraId="3B41DC1B" w14:textId="11CE1705" w:rsidR="003707EC" w:rsidRPr="00C00AC5" w:rsidRDefault="003707EC" w:rsidP="003707EC">
                      <w:pPr>
                        <w:pStyle w:val="Caption"/>
                        <w:jc w:val="center"/>
                        <w:rPr>
                          <w:noProof/>
                        </w:rPr>
                      </w:pPr>
                      <w:bookmarkStart w:id="19" w:name="_Toc137670854"/>
                      <w:r>
                        <w:t xml:space="preserve">Figure </w:t>
                      </w:r>
                      <w:r w:rsidR="00000000">
                        <w:fldChar w:fldCharType="begin"/>
                      </w:r>
                      <w:r w:rsidR="00000000">
                        <w:instrText xml:space="preserve"> SEQ Figure \* ARABIC </w:instrText>
                      </w:r>
                      <w:r w:rsidR="00000000">
                        <w:fldChar w:fldCharType="separate"/>
                      </w:r>
                      <w:r w:rsidR="00E64CCD">
                        <w:rPr>
                          <w:noProof/>
                        </w:rPr>
                        <w:t>5</w:t>
                      </w:r>
                      <w:r w:rsidR="00000000">
                        <w:rPr>
                          <w:noProof/>
                        </w:rPr>
                        <w:fldChar w:fldCharType="end"/>
                      </w:r>
                      <w:r>
                        <w:t xml:space="preserve"> - </w:t>
                      </w:r>
                      <w:r w:rsidRPr="00320392">
                        <w:t>Windows Machine Ip Address</w:t>
                      </w:r>
                      <w:bookmarkEnd w:id="19"/>
                    </w:p>
                  </w:txbxContent>
                </v:textbox>
                <w10:wrap type="tight"/>
              </v:shape>
            </w:pict>
          </mc:Fallback>
        </mc:AlternateContent>
      </w:r>
      <w:r w:rsidRPr="003D5E02">
        <w:rPr>
          <w:rFonts w:asciiTheme="majorBidi" w:hAnsiTheme="majorBidi" w:cstheme="majorBidi"/>
          <w:noProof/>
        </w:rPr>
        <w:drawing>
          <wp:anchor distT="0" distB="0" distL="114300" distR="114300" simplePos="0" relativeHeight="251702272" behindDoc="1" locked="0" layoutInCell="1" allowOverlap="1" wp14:anchorId="4F876BF7" wp14:editId="414F5AF1">
            <wp:simplePos x="0" y="0"/>
            <wp:positionH relativeFrom="column">
              <wp:posOffset>200025</wp:posOffset>
            </wp:positionH>
            <wp:positionV relativeFrom="paragraph">
              <wp:posOffset>3568700</wp:posOffset>
            </wp:positionV>
            <wp:extent cx="5274310" cy="2731770"/>
            <wp:effectExtent l="95250" t="95250" r="154940" b="144780"/>
            <wp:wrapTight wrapText="bothSides">
              <wp:wrapPolygon edited="0">
                <wp:start x="-234" y="-753"/>
                <wp:lineTo x="-390" y="-603"/>
                <wp:lineTo x="-390" y="21841"/>
                <wp:lineTo x="-234" y="22594"/>
                <wp:lineTo x="22000" y="22594"/>
                <wp:lineTo x="22157" y="21238"/>
                <wp:lineTo x="22157" y="1808"/>
                <wp:lineTo x="22000" y="-452"/>
                <wp:lineTo x="22000" y="-753"/>
                <wp:lineTo x="-234" y="-753"/>
              </wp:wrapPolygon>
            </wp:wrapTight>
            <wp:docPr id="80118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84384"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74310" cy="273177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r w:rsidR="003707EC" w:rsidRPr="003D5E02">
        <w:rPr>
          <w:rFonts w:asciiTheme="majorBidi" w:hAnsiTheme="majorBidi" w:cstheme="majorBidi"/>
        </w:rPr>
        <w:t xml:space="preserve">In windows machine </w:t>
      </w:r>
      <w:r w:rsidR="003707EC" w:rsidRPr="003D5E02">
        <w:rPr>
          <w:rFonts w:asciiTheme="majorBidi" w:hAnsiTheme="majorBidi" w:cstheme="majorBidi"/>
          <w:sz w:val="24"/>
          <w:szCs w:val="24"/>
        </w:rPr>
        <w:t>in</w:t>
      </w:r>
      <w:r w:rsidR="003707EC" w:rsidRPr="003D5E02">
        <w:rPr>
          <w:rFonts w:asciiTheme="majorBidi" w:hAnsiTheme="majorBidi" w:cstheme="majorBidi"/>
        </w:rPr>
        <w:t xml:space="preserve"> CMD we use the commend ipconfig and </w:t>
      </w:r>
      <w:r w:rsidR="000E415C" w:rsidRPr="003D5E02">
        <w:rPr>
          <w:rFonts w:asciiTheme="majorBidi" w:hAnsiTheme="majorBidi" w:cstheme="majorBidi"/>
        </w:rPr>
        <w:t>ARP</w:t>
      </w:r>
      <w:r w:rsidR="003707EC" w:rsidRPr="003D5E02">
        <w:rPr>
          <w:rFonts w:asciiTheme="majorBidi" w:hAnsiTheme="majorBidi" w:cstheme="majorBidi"/>
        </w:rPr>
        <w:t xml:space="preserve"> -a to show the </w:t>
      </w:r>
      <w:r w:rsidR="000E415C" w:rsidRPr="003D5E02">
        <w:rPr>
          <w:rFonts w:asciiTheme="majorBidi" w:hAnsiTheme="majorBidi" w:cstheme="majorBidi"/>
        </w:rPr>
        <w:t>IP</w:t>
      </w:r>
      <w:r w:rsidR="003707EC" w:rsidRPr="003D5E02">
        <w:rPr>
          <w:rFonts w:asciiTheme="majorBidi" w:hAnsiTheme="majorBidi" w:cstheme="majorBidi"/>
        </w:rPr>
        <w:t xml:space="preserve"> and </w:t>
      </w:r>
      <w:r w:rsidR="000E415C" w:rsidRPr="003D5E02">
        <w:rPr>
          <w:rFonts w:asciiTheme="majorBidi" w:hAnsiTheme="majorBidi" w:cstheme="majorBidi"/>
        </w:rPr>
        <w:t>MAC</w:t>
      </w:r>
      <w:r w:rsidR="003707EC" w:rsidRPr="003D5E02">
        <w:rPr>
          <w:rFonts w:asciiTheme="majorBidi" w:hAnsiTheme="majorBidi" w:cstheme="majorBidi"/>
        </w:rPr>
        <w:t xml:space="preserve"> address of the machine and what machines it can see.</w:t>
      </w:r>
    </w:p>
    <w:p w14:paraId="77B4F231" w14:textId="75A66B84" w:rsidR="003707EC" w:rsidRPr="003D5E02" w:rsidRDefault="003707EC" w:rsidP="00E92A78">
      <w:pPr>
        <w:pStyle w:val="ListParagraph"/>
        <w:numPr>
          <w:ilvl w:val="0"/>
          <w:numId w:val="6"/>
        </w:numPr>
        <w:rPr>
          <w:rFonts w:asciiTheme="majorBidi" w:hAnsiTheme="majorBidi" w:cstheme="majorBidi"/>
        </w:rPr>
      </w:pPr>
      <w:r w:rsidRPr="003D5E02">
        <w:rPr>
          <w:rFonts w:asciiTheme="majorBidi" w:hAnsiTheme="majorBidi" w:cstheme="majorBidi"/>
        </w:rPr>
        <w:t>We will use (Ettercap tool) to perform ARP spoofing, but first we have to make several commands in the terminal</w:t>
      </w:r>
      <w:r w:rsidRPr="003D5E02">
        <w:rPr>
          <w:rFonts w:asciiTheme="majorBidi" w:hAnsiTheme="majorBidi" w:cstheme="majorBidi"/>
          <w:sz w:val="24"/>
          <w:szCs w:val="24"/>
        </w:rPr>
        <w:t>.</w:t>
      </w:r>
    </w:p>
    <w:p w14:paraId="6534DCA0" w14:textId="797F0BA5" w:rsidR="00E92A78" w:rsidRPr="003D5E02" w:rsidRDefault="00E92A78" w:rsidP="00E92A78">
      <w:pPr>
        <w:pStyle w:val="ListParagraph"/>
        <w:ind w:left="360"/>
        <w:rPr>
          <w:rFonts w:asciiTheme="majorBidi" w:hAnsiTheme="majorBidi" w:cstheme="majorBidi"/>
        </w:rPr>
      </w:pPr>
    </w:p>
    <w:p w14:paraId="4E93751A" w14:textId="480E5C78" w:rsidR="00061582" w:rsidRPr="003D5E02" w:rsidRDefault="00061582" w:rsidP="004B6C28">
      <w:pPr>
        <w:pStyle w:val="ListParagraph"/>
        <w:numPr>
          <w:ilvl w:val="0"/>
          <w:numId w:val="6"/>
        </w:numPr>
        <w:rPr>
          <w:rFonts w:asciiTheme="majorBidi" w:hAnsiTheme="majorBidi" w:cstheme="majorBidi"/>
        </w:rPr>
      </w:pPr>
      <w:r w:rsidRPr="003D5E02">
        <w:rPr>
          <w:rFonts w:asciiTheme="majorBidi" w:hAnsiTheme="majorBidi" w:cstheme="majorBidi"/>
          <w:noProof/>
          <w:sz w:val="24"/>
          <w:szCs w:val="24"/>
        </w:rPr>
        <mc:AlternateContent>
          <mc:Choice Requires="wps">
            <w:drawing>
              <wp:anchor distT="0" distB="0" distL="114300" distR="114300" simplePos="0" relativeHeight="251708416" behindDoc="1" locked="0" layoutInCell="1" allowOverlap="1" wp14:anchorId="0762B48F" wp14:editId="40CFE88F">
                <wp:simplePos x="0" y="0"/>
                <wp:positionH relativeFrom="margin">
                  <wp:align>left</wp:align>
                </wp:positionH>
                <wp:positionV relativeFrom="paragraph">
                  <wp:posOffset>880110</wp:posOffset>
                </wp:positionV>
                <wp:extent cx="5274310" cy="228600"/>
                <wp:effectExtent l="0" t="0" r="2540" b="0"/>
                <wp:wrapTight wrapText="bothSides">
                  <wp:wrapPolygon edited="0">
                    <wp:start x="0" y="0"/>
                    <wp:lineTo x="0" y="19800"/>
                    <wp:lineTo x="21532" y="19800"/>
                    <wp:lineTo x="21532" y="0"/>
                    <wp:lineTo x="0" y="0"/>
                  </wp:wrapPolygon>
                </wp:wrapTight>
                <wp:docPr id="1467936620" name="Text Box 1"/>
                <wp:cNvGraphicFramePr/>
                <a:graphic xmlns:a="http://schemas.openxmlformats.org/drawingml/2006/main">
                  <a:graphicData uri="http://schemas.microsoft.com/office/word/2010/wordprocessingShape">
                    <wps:wsp>
                      <wps:cNvSpPr txBox="1"/>
                      <wps:spPr>
                        <a:xfrm>
                          <a:off x="0" y="0"/>
                          <a:ext cx="5274310" cy="228600"/>
                        </a:xfrm>
                        <a:prstGeom prst="rect">
                          <a:avLst/>
                        </a:prstGeom>
                        <a:solidFill>
                          <a:prstClr val="white"/>
                        </a:solidFill>
                        <a:ln>
                          <a:noFill/>
                        </a:ln>
                      </wps:spPr>
                      <wps:txbx>
                        <w:txbxContent>
                          <w:p w14:paraId="55E6FC1A" w14:textId="2086D156" w:rsidR="00061582" w:rsidRPr="001F7A80" w:rsidRDefault="00061582" w:rsidP="00061582">
                            <w:pPr>
                              <w:pStyle w:val="Caption"/>
                              <w:jc w:val="center"/>
                            </w:pPr>
                            <w:bookmarkStart w:id="20" w:name="_Toc137670855"/>
                            <w:r>
                              <w:t xml:space="preserve">Figure </w:t>
                            </w:r>
                            <w:r w:rsidR="00000000">
                              <w:fldChar w:fldCharType="begin"/>
                            </w:r>
                            <w:r w:rsidR="00000000">
                              <w:instrText xml:space="preserve"> SEQ Figure \* ARABIC </w:instrText>
                            </w:r>
                            <w:r w:rsidR="00000000">
                              <w:fldChar w:fldCharType="separate"/>
                            </w:r>
                            <w:r w:rsidR="00E64CCD">
                              <w:rPr>
                                <w:noProof/>
                              </w:rPr>
                              <w:t>6</w:t>
                            </w:r>
                            <w:r w:rsidR="00000000">
                              <w:rPr>
                                <w:noProof/>
                              </w:rPr>
                              <w:fldChar w:fldCharType="end"/>
                            </w:r>
                            <w:r>
                              <w:t xml:space="preserve"> - Editing sysctl.conf File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2B48F" id="_x0000_s1033" type="#_x0000_t202" style="position:absolute;left:0;text-align:left;margin-left:0;margin-top:69.3pt;width:415.3pt;height:18pt;z-index:-251608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" stroked="f">
                <v:textbox inset="0,0,0,0">
                  <w:txbxContent>
                    <w:p w14:paraId="55E6FC1A" w14:textId="2086D156" w:rsidR="00061582" w:rsidRPr="001F7A80" w:rsidRDefault="00061582" w:rsidP="00061582">
                      <w:pPr>
                        <w:pStyle w:val="Caption"/>
                        <w:jc w:val="center"/>
                      </w:pPr>
                      <w:bookmarkStart w:id="21" w:name="_Toc137670855"/>
                      <w:r>
                        <w:t xml:space="preserve">Figure </w:t>
                      </w:r>
                      <w:r w:rsidR="00000000">
                        <w:fldChar w:fldCharType="begin"/>
                      </w:r>
                      <w:r w:rsidR="00000000">
                        <w:instrText xml:space="preserve"> SEQ Figure \* ARABIC </w:instrText>
                      </w:r>
                      <w:r w:rsidR="00000000">
                        <w:fldChar w:fldCharType="separate"/>
                      </w:r>
                      <w:r w:rsidR="00E64CCD">
                        <w:rPr>
                          <w:noProof/>
                        </w:rPr>
                        <w:t>6</w:t>
                      </w:r>
                      <w:r w:rsidR="00000000">
                        <w:rPr>
                          <w:noProof/>
                        </w:rPr>
                        <w:fldChar w:fldCharType="end"/>
                      </w:r>
                      <w:r>
                        <w:t xml:space="preserve"> - Editing sysctl.conf File</w:t>
                      </w:r>
                      <w:bookmarkEnd w:id="21"/>
                    </w:p>
                  </w:txbxContent>
                </v:textbox>
                <w10:wrap type="tight" anchorx="margin"/>
              </v:shape>
            </w:pict>
          </mc:Fallback>
        </mc:AlternateContent>
      </w:r>
      <w:r w:rsidR="003707EC" w:rsidRPr="003D5E02">
        <w:rPr>
          <w:rFonts w:asciiTheme="majorBidi" w:hAnsiTheme="majorBidi" w:cstheme="majorBidi"/>
          <w:sz w:val="24"/>
          <w:szCs w:val="24"/>
        </w:rPr>
        <w:t>Enabling</w:t>
      </w:r>
      <w:r w:rsidR="003707EC" w:rsidRPr="003D5E02">
        <w:rPr>
          <w:rFonts w:asciiTheme="majorBidi" w:hAnsiTheme="majorBidi" w:cstheme="majorBidi"/>
        </w:rPr>
        <w:t xml:space="preserve"> the forwarding by editing the sysctl.conf file by using the below commend:</w:t>
      </w:r>
      <w:ins w:id="22" w:author="فاطمه باقر بن جواد المطاوعه" w:date="2023-06-12T13:58:00Z">
        <w:r w:rsidR="003707EC" w:rsidRPr="003D5E02">
          <w:rPr>
            <w:rFonts w:asciiTheme="majorBidi" w:hAnsiTheme="majorBidi" w:cstheme="majorBidi"/>
            <w:noProof/>
          </w:rPr>
          <w:drawing>
            <wp:anchor distT="0" distB="0" distL="114300" distR="114300" simplePos="0" relativeHeight="251706368" behindDoc="1" locked="0" layoutInCell="1" allowOverlap="1" wp14:anchorId="09A4D3C3" wp14:editId="4243DF07">
              <wp:simplePos x="0" y="0"/>
              <wp:positionH relativeFrom="column">
                <wp:posOffset>0</wp:posOffset>
              </wp:positionH>
              <wp:positionV relativeFrom="paragraph">
                <wp:posOffset>287020</wp:posOffset>
              </wp:positionV>
              <wp:extent cx="5274310" cy="535305"/>
              <wp:effectExtent l="95250" t="95250" r="154940" b="150495"/>
              <wp:wrapTight wrapText="bothSides">
                <wp:wrapPolygon edited="0">
                  <wp:start x="-234" y="-3843"/>
                  <wp:lineTo x="-390" y="-3075"/>
                  <wp:lineTo x="-390" y="23060"/>
                  <wp:lineTo x="-234" y="26904"/>
                  <wp:lineTo x="22000" y="26904"/>
                  <wp:lineTo x="22157" y="22292"/>
                  <wp:lineTo x="22157" y="9224"/>
                  <wp:lineTo x="22000" y="-2306"/>
                  <wp:lineTo x="22000" y="-3843"/>
                  <wp:lineTo x="-234" y="-3843"/>
                </wp:wrapPolygon>
              </wp:wrapTight>
              <wp:docPr id="2170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88162"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53530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p>
    <w:p w14:paraId="5B2F44D7" w14:textId="280EB27B" w:rsidR="00061582" w:rsidRPr="003D5E02" w:rsidRDefault="00061582" w:rsidP="00061582">
      <w:pPr>
        <w:rPr>
          <w:rFonts w:asciiTheme="majorBidi" w:hAnsiTheme="majorBidi" w:cstheme="majorBidi"/>
        </w:rPr>
      </w:pPr>
    </w:p>
    <w:p w14:paraId="53D3D1CA" w14:textId="0B411059" w:rsidR="00E92A78" w:rsidRPr="003D5E02" w:rsidRDefault="00061582" w:rsidP="000E415C">
      <w:pPr>
        <w:pStyle w:val="ListParagraph"/>
        <w:numPr>
          <w:ilvl w:val="0"/>
          <w:numId w:val="6"/>
        </w:num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12512" behindDoc="0" locked="0" layoutInCell="1" allowOverlap="1" wp14:anchorId="5BF81A64" wp14:editId="05779807">
                <wp:simplePos x="0" y="0"/>
                <wp:positionH relativeFrom="margin">
                  <wp:align>left</wp:align>
                </wp:positionH>
                <wp:positionV relativeFrom="paragraph">
                  <wp:posOffset>4065270</wp:posOffset>
                </wp:positionV>
                <wp:extent cx="4124960" cy="211455"/>
                <wp:effectExtent l="0" t="0" r="8890" b="0"/>
                <wp:wrapTopAndBottom/>
                <wp:docPr id="1038775247" name="Text Box 1"/>
                <wp:cNvGraphicFramePr/>
                <a:graphic xmlns:a="http://schemas.openxmlformats.org/drawingml/2006/main">
                  <a:graphicData uri="http://schemas.microsoft.com/office/word/2010/wordprocessingShape">
                    <wps:wsp>
                      <wps:cNvSpPr txBox="1"/>
                      <wps:spPr>
                        <a:xfrm>
                          <a:off x="0" y="0"/>
                          <a:ext cx="4124960" cy="211455"/>
                        </a:xfrm>
                        <a:prstGeom prst="rect">
                          <a:avLst/>
                        </a:prstGeom>
                        <a:solidFill>
                          <a:prstClr val="white"/>
                        </a:solidFill>
                        <a:ln>
                          <a:noFill/>
                        </a:ln>
                      </wps:spPr>
                      <wps:txbx>
                        <w:txbxContent>
                          <w:p w14:paraId="74BB04E7" w14:textId="633891FD" w:rsidR="00061582" w:rsidRPr="008907E2" w:rsidRDefault="00061582" w:rsidP="00061582">
                            <w:pPr>
                              <w:pStyle w:val="Caption"/>
                              <w:jc w:val="center"/>
                            </w:pPr>
                            <w:bookmarkStart w:id="23" w:name="_Toc137670856"/>
                            <w:r>
                              <w:t xml:space="preserve">Figure </w:t>
                            </w:r>
                            <w:r w:rsidR="00000000">
                              <w:fldChar w:fldCharType="begin"/>
                            </w:r>
                            <w:r w:rsidR="00000000">
                              <w:instrText xml:space="preserve"> SEQ Figure \* ARABIC </w:instrText>
                            </w:r>
                            <w:r w:rsidR="00000000">
                              <w:fldChar w:fldCharType="separate"/>
                            </w:r>
                            <w:r w:rsidR="00E64CCD">
                              <w:rPr>
                                <w:noProof/>
                              </w:rPr>
                              <w:t>7</w:t>
                            </w:r>
                            <w:r w:rsidR="00000000">
                              <w:rPr>
                                <w:noProof/>
                              </w:rPr>
                              <w:fldChar w:fldCharType="end"/>
                            </w:r>
                            <w:r>
                              <w:t>- Modify the Code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81A64" id="_x0000_s1034" type="#_x0000_t202" style="position:absolute;left:0;text-align:left;margin-left:0;margin-top:320.1pt;width:324.8pt;height:16.6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" stroked="f">
                <v:textbox inset="0,0,0,0">
                  <w:txbxContent>
                    <w:p w14:paraId="74BB04E7" w14:textId="633891FD" w:rsidR="00061582" w:rsidRPr="008907E2" w:rsidRDefault="00061582" w:rsidP="00061582">
                      <w:pPr>
                        <w:pStyle w:val="Caption"/>
                        <w:jc w:val="center"/>
                      </w:pPr>
                      <w:bookmarkStart w:id="24" w:name="_Toc137670856"/>
                      <w:r>
                        <w:t xml:space="preserve">Figure </w:t>
                      </w:r>
                      <w:r w:rsidR="00000000">
                        <w:fldChar w:fldCharType="begin"/>
                      </w:r>
                      <w:r w:rsidR="00000000">
                        <w:instrText xml:space="preserve"> SEQ Figure \* ARABIC </w:instrText>
                      </w:r>
                      <w:r w:rsidR="00000000">
                        <w:fldChar w:fldCharType="separate"/>
                      </w:r>
                      <w:r w:rsidR="00E64CCD">
                        <w:rPr>
                          <w:noProof/>
                        </w:rPr>
                        <w:t>7</w:t>
                      </w:r>
                      <w:r w:rsidR="00000000">
                        <w:rPr>
                          <w:noProof/>
                        </w:rPr>
                        <w:fldChar w:fldCharType="end"/>
                      </w:r>
                      <w:r>
                        <w:t>- Modify the Code</w:t>
                      </w:r>
                      <w:bookmarkEnd w:id="24"/>
                    </w:p>
                  </w:txbxContent>
                </v:textbox>
                <w10:wrap type="topAndBottom" anchorx="margin"/>
              </v:shape>
            </w:pict>
          </mc:Fallback>
        </mc:AlternateContent>
      </w:r>
      <w:r w:rsidRPr="003D5E02">
        <w:rPr>
          <w:rFonts w:asciiTheme="majorBidi" w:hAnsiTheme="majorBidi" w:cstheme="majorBidi"/>
        </w:rPr>
        <w:t xml:space="preserve">We choose the ethernet port to </w:t>
      </w:r>
      <w:r w:rsidRPr="003D5E02">
        <w:rPr>
          <w:rFonts w:asciiTheme="majorBidi" w:hAnsiTheme="majorBidi" w:cstheme="majorBidi"/>
          <w:sz w:val="24"/>
          <w:szCs w:val="24"/>
        </w:rPr>
        <w:t>perform</w:t>
      </w:r>
      <w:r w:rsidRPr="003D5E02">
        <w:rPr>
          <w:rFonts w:asciiTheme="majorBidi" w:hAnsiTheme="majorBidi" w:cstheme="majorBidi"/>
        </w:rPr>
        <w:t xml:space="preserve"> the capturing.</w:t>
      </w:r>
      <w:ins w:id="25" w:author="فاطمه باقر بن جواد المطاوعه" w:date="2023-06-12T13:58:00Z">
        <w:r w:rsidRPr="003D5E02">
          <w:rPr>
            <w:rFonts w:asciiTheme="majorBidi" w:hAnsiTheme="majorBidi" w:cstheme="majorBidi"/>
            <w:noProof/>
          </w:rPr>
          <w:drawing>
            <wp:anchor distT="0" distB="0" distL="114300" distR="114300" simplePos="0" relativeHeight="251710464" behindDoc="0" locked="0" layoutInCell="1" allowOverlap="1" wp14:anchorId="57BC1952" wp14:editId="031987B3">
              <wp:simplePos x="0" y="0"/>
              <wp:positionH relativeFrom="column">
                <wp:posOffset>0</wp:posOffset>
              </wp:positionH>
              <wp:positionV relativeFrom="paragraph">
                <wp:posOffset>287020</wp:posOffset>
              </wp:positionV>
              <wp:extent cx="4125241" cy="3666329"/>
              <wp:effectExtent l="95250" t="95250" r="161290" b="144145"/>
              <wp:wrapTopAndBottom/>
              <wp:docPr id="36133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8750"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25241" cy="3666329"/>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p>
    <w:p w14:paraId="26F06634" w14:textId="1FFF2A52" w:rsidR="00507896" w:rsidRPr="003D5E02" w:rsidRDefault="00507896" w:rsidP="004B6C28">
      <w:pPr>
        <w:pStyle w:val="ListParagraph"/>
        <w:numPr>
          <w:ilvl w:val="0"/>
          <w:numId w:val="6"/>
        </w:numPr>
        <w:rPr>
          <w:rFonts w:asciiTheme="majorBidi" w:hAnsiTheme="majorBidi" w:cstheme="majorBidi"/>
          <w:sz w:val="24"/>
          <w:szCs w:val="24"/>
        </w:rPr>
      </w:pPr>
      <w:r w:rsidRPr="003D5E02">
        <w:rPr>
          <w:rFonts w:asciiTheme="majorBidi" w:hAnsiTheme="majorBidi" w:cstheme="majorBidi"/>
          <w:sz w:val="24"/>
          <w:szCs w:val="24"/>
        </w:rPr>
        <w:t xml:space="preserve">We will open </w:t>
      </w:r>
      <w:r w:rsidR="000E415C" w:rsidRPr="003D5E02">
        <w:rPr>
          <w:rFonts w:asciiTheme="majorBidi" w:hAnsiTheme="majorBidi" w:cstheme="majorBidi"/>
          <w:sz w:val="24"/>
          <w:szCs w:val="24"/>
        </w:rPr>
        <w:t>Wireshark</w:t>
      </w:r>
      <w:r w:rsidRPr="003D5E02">
        <w:rPr>
          <w:rFonts w:asciiTheme="majorBidi" w:hAnsiTheme="majorBidi" w:cstheme="majorBidi"/>
          <w:sz w:val="24"/>
          <w:szCs w:val="24"/>
        </w:rPr>
        <w:t xml:space="preserve"> and Ettercap at the same time.</w:t>
      </w:r>
    </w:p>
    <w:p w14:paraId="6F8DA9A9" w14:textId="282B267A" w:rsidR="00507896" w:rsidRPr="003D5E02" w:rsidRDefault="00507896" w:rsidP="004B6C28">
      <w:pPr>
        <w:pStyle w:val="ListParagraph"/>
        <w:numPr>
          <w:ilvl w:val="0"/>
          <w:numId w:val="6"/>
        </w:numPr>
        <w:rPr>
          <w:rFonts w:asciiTheme="majorBidi" w:hAnsiTheme="majorBidi" w:cstheme="majorBidi"/>
          <w:sz w:val="24"/>
          <w:szCs w:val="24"/>
        </w:rPr>
      </w:pPr>
      <w:r w:rsidRPr="003D5E02">
        <w:rPr>
          <w:rFonts w:asciiTheme="majorBidi" w:hAnsiTheme="majorBidi" w:cstheme="majorBidi"/>
          <w:sz w:val="24"/>
          <w:szCs w:val="24"/>
        </w:rPr>
        <w:t>Wireshark will capture the traffic for any suspicious behavior.</w:t>
      </w:r>
    </w:p>
    <w:p w14:paraId="32402F7A" w14:textId="0262F5E3" w:rsidR="00507896" w:rsidRPr="003D5E02" w:rsidRDefault="004B6C28" w:rsidP="00E92A78">
      <w:pPr>
        <w:rPr>
          <w:rFonts w:asciiTheme="majorBidi" w:hAnsiTheme="majorBidi" w:cstheme="majorBidi"/>
        </w:rPr>
      </w:pPr>
      <w:ins w:id="26" w:author="فاطمه باقر بن جواد المطاوعه" w:date="2023-06-12T14:07:00Z">
        <w:r w:rsidRPr="003D5E02">
          <w:rPr>
            <w:rFonts w:asciiTheme="majorBidi" w:hAnsiTheme="majorBidi" w:cstheme="majorBidi"/>
            <w:noProof/>
            <w:rtl/>
          </w:rPr>
          <w:drawing>
            <wp:anchor distT="0" distB="0" distL="114300" distR="114300" simplePos="0" relativeHeight="251729920" behindDoc="1" locked="0" layoutInCell="1" allowOverlap="1" wp14:anchorId="28B2B141" wp14:editId="102C9C39">
              <wp:simplePos x="0" y="0"/>
              <wp:positionH relativeFrom="margin">
                <wp:align>left</wp:align>
              </wp:positionH>
              <wp:positionV relativeFrom="paragraph">
                <wp:posOffset>111125</wp:posOffset>
              </wp:positionV>
              <wp:extent cx="4359910" cy="3251200"/>
              <wp:effectExtent l="95250" t="95250" r="154940" b="158750"/>
              <wp:wrapTight wrapText="bothSides">
                <wp:wrapPolygon edited="0">
                  <wp:start x="-283" y="-633"/>
                  <wp:lineTo x="-472" y="-506"/>
                  <wp:lineTo x="-472" y="21895"/>
                  <wp:lineTo x="-283" y="22528"/>
                  <wp:lineTo x="22084" y="22528"/>
                  <wp:lineTo x="22273" y="21895"/>
                  <wp:lineTo x="22273" y="1519"/>
                  <wp:lineTo x="22084" y="-380"/>
                  <wp:lineTo x="22084" y="-633"/>
                  <wp:lineTo x="-283" y="-633"/>
                </wp:wrapPolygon>
              </wp:wrapTight>
              <wp:docPr id="183798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526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59910" cy="325120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p>
    <w:p w14:paraId="24C8567F" w14:textId="77777777" w:rsidR="00061582" w:rsidRPr="003D5E02" w:rsidRDefault="00061582" w:rsidP="00061582">
      <w:pPr>
        <w:rPr>
          <w:rFonts w:asciiTheme="majorBidi" w:hAnsiTheme="majorBidi" w:cstheme="majorBidi"/>
        </w:rPr>
      </w:pPr>
    </w:p>
    <w:p w14:paraId="010B29F7" w14:textId="425DB8DB" w:rsidR="00061582" w:rsidRPr="003D5E02" w:rsidRDefault="00061582" w:rsidP="000E415C">
      <w:pPr>
        <w:rPr>
          <w:rFonts w:asciiTheme="majorBidi" w:hAnsiTheme="majorBidi" w:cstheme="majorBidi"/>
        </w:rPr>
      </w:pPr>
    </w:p>
    <w:p w14:paraId="00347303" w14:textId="26EB9918" w:rsidR="00061582" w:rsidRPr="003D5E02" w:rsidRDefault="00061582" w:rsidP="00061582">
      <w:pPr>
        <w:rPr>
          <w:rFonts w:asciiTheme="majorBidi" w:hAnsiTheme="majorBidi" w:cstheme="majorBidi"/>
        </w:rPr>
      </w:pPr>
    </w:p>
    <w:p w14:paraId="131F8437" w14:textId="5B2B16A3" w:rsidR="00061582" w:rsidRPr="003D5E02" w:rsidRDefault="00061582" w:rsidP="00061582">
      <w:pPr>
        <w:rPr>
          <w:rFonts w:asciiTheme="majorBidi" w:hAnsiTheme="majorBidi" w:cstheme="majorBidi"/>
        </w:rPr>
      </w:pPr>
    </w:p>
    <w:p w14:paraId="24FBBAA0" w14:textId="77777777" w:rsidR="000E415C" w:rsidRPr="003D5E02" w:rsidRDefault="000E415C" w:rsidP="00061582">
      <w:pPr>
        <w:rPr>
          <w:rFonts w:asciiTheme="majorBidi" w:hAnsiTheme="majorBidi" w:cstheme="majorBidi"/>
        </w:rPr>
      </w:pPr>
    </w:p>
    <w:p w14:paraId="5555E146" w14:textId="77777777" w:rsidR="00061582" w:rsidRPr="003D5E02" w:rsidRDefault="00061582" w:rsidP="00061582">
      <w:pPr>
        <w:rPr>
          <w:rFonts w:asciiTheme="majorBidi" w:hAnsiTheme="majorBidi" w:cstheme="majorBidi"/>
        </w:rPr>
      </w:pPr>
    </w:p>
    <w:p w14:paraId="3114A095" w14:textId="77777777" w:rsidR="00061582" w:rsidRPr="003D5E02" w:rsidRDefault="00061582" w:rsidP="00061582">
      <w:pPr>
        <w:rPr>
          <w:rFonts w:asciiTheme="majorBidi" w:hAnsiTheme="majorBidi" w:cstheme="majorBidi"/>
        </w:rPr>
      </w:pPr>
    </w:p>
    <w:p w14:paraId="2154D1A0" w14:textId="2907729C" w:rsidR="00061582" w:rsidRPr="003D5E02" w:rsidRDefault="00061582" w:rsidP="00061582">
      <w:pPr>
        <w:rPr>
          <w:rFonts w:asciiTheme="majorBidi" w:hAnsiTheme="majorBidi" w:cstheme="majorBidi"/>
        </w:rPr>
      </w:pPr>
    </w:p>
    <w:p w14:paraId="1D20CF12" w14:textId="751FC193" w:rsidR="00061582" w:rsidRPr="003D5E02" w:rsidRDefault="00061582" w:rsidP="00061582">
      <w:pPr>
        <w:rPr>
          <w:rFonts w:asciiTheme="majorBidi" w:hAnsiTheme="majorBidi" w:cstheme="majorBidi"/>
        </w:rPr>
      </w:pPr>
    </w:p>
    <w:p w14:paraId="45589258" w14:textId="77777777" w:rsidR="00061582" w:rsidRPr="003D5E02" w:rsidRDefault="00061582" w:rsidP="00061582">
      <w:pPr>
        <w:rPr>
          <w:rFonts w:asciiTheme="majorBidi" w:hAnsiTheme="majorBidi" w:cstheme="majorBidi"/>
        </w:rPr>
      </w:pPr>
    </w:p>
    <w:p w14:paraId="15124076" w14:textId="77777777" w:rsidR="00061582" w:rsidRPr="003D5E02" w:rsidRDefault="00061582" w:rsidP="00061582">
      <w:pPr>
        <w:rPr>
          <w:rFonts w:asciiTheme="majorBidi" w:hAnsiTheme="majorBidi" w:cstheme="majorBidi"/>
        </w:rPr>
      </w:pPr>
    </w:p>
    <w:p w14:paraId="7EA95224" w14:textId="5A32E32F" w:rsidR="00061582" w:rsidRPr="003D5E02" w:rsidRDefault="004B6C28" w:rsidP="004B6C28">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23776" behindDoc="1" locked="0" layoutInCell="1" allowOverlap="1" wp14:anchorId="775CAAEB" wp14:editId="76E4390B">
                <wp:simplePos x="0" y="0"/>
                <wp:positionH relativeFrom="margin">
                  <wp:posOffset>97155</wp:posOffset>
                </wp:positionH>
                <wp:positionV relativeFrom="paragraph">
                  <wp:posOffset>312420</wp:posOffset>
                </wp:positionV>
                <wp:extent cx="4359910" cy="114300"/>
                <wp:effectExtent l="0" t="0" r="2540" b="0"/>
                <wp:wrapTight wrapText="bothSides">
                  <wp:wrapPolygon edited="0">
                    <wp:start x="0" y="0"/>
                    <wp:lineTo x="0" y="18000"/>
                    <wp:lineTo x="21518" y="18000"/>
                    <wp:lineTo x="21518" y="0"/>
                    <wp:lineTo x="0" y="0"/>
                  </wp:wrapPolygon>
                </wp:wrapTight>
                <wp:docPr id="1700914390" name="Text Box 1"/>
                <wp:cNvGraphicFramePr/>
                <a:graphic xmlns:a="http://schemas.openxmlformats.org/drawingml/2006/main">
                  <a:graphicData uri="http://schemas.microsoft.com/office/word/2010/wordprocessingShape">
                    <wps:wsp>
                      <wps:cNvSpPr txBox="1"/>
                      <wps:spPr>
                        <a:xfrm>
                          <a:off x="0" y="0"/>
                          <a:ext cx="4359910" cy="114300"/>
                        </a:xfrm>
                        <a:prstGeom prst="rect">
                          <a:avLst/>
                        </a:prstGeom>
                        <a:solidFill>
                          <a:prstClr val="white"/>
                        </a:solidFill>
                        <a:ln>
                          <a:noFill/>
                        </a:ln>
                      </wps:spPr>
                      <wps:txbx>
                        <w:txbxContent>
                          <w:p w14:paraId="60251C68" w14:textId="18B3CBC7" w:rsidR="00EC760A" w:rsidRPr="00ED4D46" w:rsidRDefault="00EC760A" w:rsidP="00EC760A">
                            <w:pPr>
                              <w:pStyle w:val="Caption"/>
                              <w:jc w:val="center"/>
                              <w:rPr>
                                <w:rFonts w:cs="Arial"/>
                                <w:noProof/>
                              </w:rPr>
                            </w:pPr>
                            <w:bookmarkStart w:id="27" w:name="_Toc137670857"/>
                            <w:r>
                              <w:t xml:space="preserve">Figure </w:t>
                            </w:r>
                            <w:r w:rsidR="00000000">
                              <w:fldChar w:fldCharType="begin"/>
                            </w:r>
                            <w:r w:rsidR="00000000">
                              <w:instrText xml:space="preserve"> SEQ Figure \* ARABIC </w:instrText>
                            </w:r>
                            <w:r w:rsidR="00000000">
                              <w:fldChar w:fldCharType="separate"/>
                            </w:r>
                            <w:r w:rsidR="00E64CCD">
                              <w:rPr>
                                <w:noProof/>
                              </w:rPr>
                              <w:t>8</w:t>
                            </w:r>
                            <w:r w:rsidR="00000000">
                              <w:rPr>
                                <w:noProof/>
                              </w:rPr>
                              <w:fldChar w:fldCharType="end"/>
                            </w:r>
                            <w:r>
                              <w:t xml:space="preserve"> - Wireshark Interface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AAEB" id="_x0000_s1035" type="#_x0000_t202" style="position:absolute;margin-left:7.65pt;margin-top:24.6pt;width:343.3pt;height:9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" stroked="f">
                <v:textbox inset="0,0,0,0">
                  <w:txbxContent>
                    <w:p w14:paraId="60251C68" w14:textId="18B3CBC7" w:rsidR="00EC760A" w:rsidRPr="00ED4D46" w:rsidRDefault="00EC760A" w:rsidP="00EC760A">
                      <w:pPr>
                        <w:pStyle w:val="Caption"/>
                        <w:jc w:val="center"/>
                        <w:rPr>
                          <w:rFonts w:cs="Arial"/>
                          <w:noProof/>
                        </w:rPr>
                      </w:pPr>
                      <w:bookmarkStart w:id="28" w:name="_Toc137670857"/>
                      <w:r>
                        <w:t xml:space="preserve">Figure </w:t>
                      </w:r>
                      <w:r w:rsidR="00000000">
                        <w:fldChar w:fldCharType="begin"/>
                      </w:r>
                      <w:r w:rsidR="00000000">
                        <w:instrText xml:space="preserve"> SEQ Figure \* ARABIC </w:instrText>
                      </w:r>
                      <w:r w:rsidR="00000000">
                        <w:fldChar w:fldCharType="separate"/>
                      </w:r>
                      <w:r w:rsidR="00E64CCD">
                        <w:rPr>
                          <w:noProof/>
                        </w:rPr>
                        <w:t>8</w:t>
                      </w:r>
                      <w:r w:rsidR="00000000">
                        <w:rPr>
                          <w:noProof/>
                        </w:rPr>
                        <w:fldChar w:fldCharType="end"/>
                      </w:r>
                      <w:r>
                        <w:t xml:space="preserve"> - Wireshark Interface</w:t>
                      </w:r>
                      <w:bookmarkEnd w:id="28"/>
                    </w:p>
                  </w:txbxContent>
                </v:textbox>
                <w10:wrap type="tight" anchorx="margin"/>
              </v:shape>
            </w:pict>
          </mc:Fallback>
        </mc:AlternateContent>
      </w:r>
    </w:p>
    <w:p w14:paraId="6FBF1E3A" w14:textId="77777777" w:rsidR="00E92A78" w:rsidRPr="003D5E02" w:rsidRDefault="00E92A78" w:rsidP="00E92A78">
      <w:pPr>
        <w:pStyle w:val="ListParagraph"/>
        <w:ind w:left="360"/>
        <w:rPr>
          <w:rFonts w:asciiTheme="majorBidi" w:hAnsiTheme="majorBidi" w:cstheme="majorBidi"/>
        </w:rPr>
      </w:pPr>
    </w:p>
    <w:p w14:paraId="22202C37" w14:textId="1D58B908" w:rsidR="00EC760A" w:rsidRPr="003D5E02" w:rsidRDefault="00EC760A" w:rsidP="004B6C28">
      <w:pPr>
        <w:pStyle w:val="ListParagraph"/>
        <w:numPr>
          <w:ilvl w:val="0"/>
          <w:numId w:val="6"/>
        </w:numPr>
        <w:rPr>
          <w:rFonts w:asciiTheme="majorBidi" w:hAnsiTheme="majorBidi" w:cstheme="majorBidi"/>
          <w:sz w:val="24"/>
          <w:szCs w:val="24"/>
        </w:rPr>
      </w:pPr>
      <w:r w:rsidRPr="003D5E02">
        <w:rPr>
          <w:rFonts w:asciiTheme="majorBidi" w:hAnsiTheme="majorBidi" w:cstheme="majorBidi"/>
          <w:sz w:val="24"/>
          <w:szCs w:val="24"/>
        </w:rPr>
        <w:t>We will choose the port that we are going to attack.</w:t>
      </w:r>
    </w:p>
    <w:p w14:paraId="27FEFBE5" w14:textId="5D41989D" w:rsidR="00EC760A" w:rsidRPr="003D5E02" w:rsidRDefault="00EC760A" w:rsidP="00061582">
      <w:pPr>
        <w:rPr>
          <w:rFonts w:asciiTheme="majorBidi" w:hAnsiTheme="majorBidi" w:cstheme="majorBidi"/>
        </w:rPr>
      </w:pPr>
      <w:ins w:id="29" w:author="فاطمه باقر بن جواد المطاوعه" w:date="2023-06-12T14:10:00Z">
        <w:r w:rsidRPr="003D5E02">
          <w:rPr>
            <w:rFonts w:asciiTheme="majorBidi" w:hAnsiTheme="majorBidi" w:cstheme="majorBidi"/>
            <w:noProof/>
            <w:rtl/>
          </w:rPr>
          <w:drawing>
            <wp:anchor distT="0" distB="0" distL="114300" distR="114300" simplePos="0" relativeHeight="251718656" behindDoc="1" locked="0" layoutInCell="1" allowOverlap="1" wp14:anchorId="1567826E" wp14:editId="580FE849">
              <wp:simplePos x="0" y="0"/>
              <wp:positionH relativeFrom="margin">
                <wp:align>left</wp:align>
              </wp:positionH>
              <wp:positionV relativeFrom="paragraph">
                <wp:posOffset>6138</wp:posOffset>
              </wp:positionV>
              <wp:extent cx="4480560" cy="2868295"/>
              <wp:effectExtent l="95250" t="95250" r="148590" b="160655"/>
              <wp:wrapTight wrapText="bothSides">
                <wp:wrapPolygon edited="0">
                  <wp:start x="-276" y="-717"/>
                  <wp:lineTo x="-459" y="-574"/>
                  <wp:lineTo x="-459" y="21949"/>
                  <wp:lineTo x="-276" y="22666"/>
                  <wp:lineTo x="22041" y="22666"/>
                  <wp:lineTo x="22224" y="22379"/>
                  <wp:lineTo x="22224" y="1721"/>
                  <wp:lineTo x="22041" y="-430"/>
                  <wp:lineTo x="22041" y="-717"/>
                  <wp:lineTo x="-276" y="-717"/>
                </wp:wrapPolygon>
              </wp:wrapTight>
              <wp:docPr id="202723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8380" name=""/>
                      <pic:cNvPicPr/>
                    </pic:nvPicPr>
                    <pic:blipFill>
                      <a:blip r:embed="rId55">
                        <a:extLst>
                          <a:ext uri="{28A0092B-C50C-407E-A947-70E740481C1C}">
                            <a14:useLocalDpi xmlns:a14="http://schemas.microsoft.com/office/drawing/2010/main" val="0"/>
                          </a:ext>
                        </a:extLst>
                      </a:blip>
                      <a:stretch>
                        <a:fillRect/>
                      </a:stretch>
                    </pic:blipFill>
                    <pic:spPr>
                      <a:xfrm>
                        <a:off x="0" y="0"/>
                        <a:ext cx="4480560" cy="286829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p>
    <w:p w14:paraId="1B941F9D" w14:textId="77777777" w:rsidR="00061582" w:rsidRPr="003D5E02" w:rsidRDefault="00061582" w:rsidP="00061582">
      <w:pPr>
        <w:rPr>
          <w:rFonts w:asciiTheme="majorBidi" w:hAnsiTheme="majorBidi" w:cstheme="majorBidi"/>
        </w:rPr>
      </w:pPr>
    </w:p>
    <w:p w14:paraId="7D6DA13B" w14:textId="127A1B8E" w:rsidR="00061582" w:rsidRPr="003D5E02" w:rsidRDefault="00061582" w:rsidP="00061582">
      <w:pPr>
        <w:rPr>
          <w:rFonts w:asciiTheme="majorBidi" w:hAnsiTheme="majorBidi" w:cstheme="majorBidi"/>
        </w:rPr>
      </w:pPr>
    </w:p>
    <w:p w14:paraId="374581B0" w14:textId="77777777" w:rsidR="00061582" w:rsidRPr="003D5E02" w:rsidRDefault="00061582" w:rsidP="00061582">
      <w:pPr>
        <w:rPr>
          <w:rFonts w:asciiTheme="majorBidi" w:hAnsiTheme="majorBidi" w:cstheme="majorBidi"/>
        </w:rPr>
      </w:pPr>
    </w:p>
    <w:p w14:paraId="3E9BAE61" w14:textId="77777777" w:rsidR="00061582" w:rsidRPr="003D5E02" w:rsidRDefault="00061582" w:rsidP="00061582">
      <w:pPr>
        <w:rPr>
          <w:rFonts w:asciiTheme="majorBidi" w:hAnsiTheme="majorBidi" w:cstheme="majorBidi"/>
        </w:rPr>
      </w:pPr>
    </w:p>
    <w:p w14:paraId="70211D7C" w14:textId="77777777" w:rsidR="00061582" w:rsidRPr="003D5E02" w:rsidRDefault="00061582" w:rsidP="00061582">
      <w:pPr>
        <w:rPr>
          <w:rFonts w:asciiTheme="majorBidi" w:hAnsiTheme="majorBidi" w:cstheme="majorBidi"/>
        </w:rPr>
      </w:pPr>
    </w:p>
    <w:p w14:paraId="40B5416F" w14:textId="77777777" w:rsidR="00061582" w:rsidRPr="003D5E02" w:rsidRDefault="00061582" w:rsidP="00061582">
      <w:pPr>
        <w:rPr>
          <w:rFonts w:asciiTheme="majorBidi" w:hAnsiTheme="majorBidi" w:cstheme="majorBidi"/>
        </w:rPr>
      </w:pPr>
    </w:p>
    <w:p w14:paraId="73DD0DA9" w14:textId="77777777" w:rsidR="00061582" w:rsidRPr="003D5E02" w:rsidRDefault="00061582" w:rsidP="00061582">
      <w:pPr>
        <w:rPr>
          <w:rFonts w:asciiTheme="majorBidi" w:hAnsiTheme="majorBidi" w:cstheme="majorBidi"/>
        </w:rPr>
      </w:pPr>
    </w:p>
    <w:p w14:paraId="0356E044" w14:textId="77777777" w:rsidR="00061582" w:rsidRPr="003D5E02" w:rsidRDefault="00061582" w:rsidP="00061582">
      <w:pPr>
        <w:rPr>
          <w:rFonts w:asciiTheme="majorBidi" w:hAnsiTheme="majorBidi" w:cstheme="majorBidi"/>
        </w:rPr>
      </w:pPr>
    </w:p>
    <w:p w14:paraId="3AA1A393" w14:textId="3688EFD8" w:rsidR="00061582" w:rsidRPr="003D5E02" w:rsidRDefault="00061582" w:rsidP="00061582">
      <w:pPr>
        <w:rPr>
          <w:rFonts w:asciiTheme="majorBidi" w:hAnsiTheme="majorBidi" w:cstheme="majorBidi"/>
        </w:rPr>
      </w:pPr>
    </w:p>
    <w:p w14:paraId="47C211B0" w14:textId="1A4C27A5" w:rsidR="00EC760A" w:rsidRPr="003D5E02" w:rsidRDefault="00EC760A" w:rsidP="00507896">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25824" behindDoc="1" locked="0" layoutInCell="1" allowOverlap="1" wp14:anchorId="1FC1FC7A" wp14:editId="2C6D4C84">
                <wp:simplePos x="0" y="0"/>
                <wp:positionH relativeFrom="margin">
                  <wp:posOffset>133350</wp:posOffset>
                </wp:positionH>
                <wp:positionV relativeFrom="paragraph">
                  <wp:posOffset>299085</wp:posOffset>
                </wp:positionV>
                <wp:extent cx="4480560" cy="635"/>
                <wp:effectExtent l="0" t="0" r="0" b="0"/>
                <wp:wrapTight wrapText="bothSides">
                  <wp:wrapPolygon edited="0">
                    <wp:start x="0" y="0"/>
                    <wp:lineTo x="0" y="20057"/>
                    <wp:lineTo x="21490" y="20057"/>
                    <wp:lineTo x="21490" y="0"/>
                    <wp:lineTo x="0" y="0"/>
                  </wp:wrapPolygon>
                </wp:wrapTight>
                <wp:docPr id="1818864048"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2695EA63" w14:textId="504598A5" w:rsidR="00EC760A" w:rsidRPr="00433D87" w:rsidRDefault="00EC760A" w:rsidP="00EC760A">
                            <w:pPr>
                              <w:pStyle w:val="Caption"/>
                              <w:jc w:val="center"/>
                              <w:rPr>
                                <w:rFonts w:cs="Arial"/>
                                <w:noProof/>
                              </w:rPr>
                            </w:pPr>
                            <w:bookmarkStart w:id="30" w:name="_Toc137670858"/>
                            <w:r>
                              <w:t xml:space="preserve">Figure </w:t>
                            </w:r>
                            <w:r w:rsidR="00000000">
                              <w:fldChar w:fldCharType="begin"/>
                            </w:r>
                            <w:r w:rsidR="00000000">
                              <w:instrText xml:space="preserve"> SEQ Figure \* ARABIC </w:instrText>
                            </w:r>
                            <w:r w:rsidR="00000000">
                              <w:fldChar w:fldCharType="separate"/>
                            </w:r>
                            <w:r w:rsidR="00E64CCD">
                              <w:rPr>
                                <w:noProof/>
                              </w:rPr>
                              <w:t>9</w:t>
                            </w:r>
                            <w:r w:rsidR="00000000">
                              <w:rPr>
                                <w:noProof/>
                              </w:rPr>
                              <w:fldChar w:fldCharType="end"/>
                            </w:r>
                            <w:r>
                              <w:t xml:space="preserve"> - Ettercap Interface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1FC7A" id="_x0000_s1036" type="#_x0000_t202" style="position:absolute;margin-left:10.5pt;margin-top:23.55pt;width:352.8pt;height:.05pt;z-index:-251590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Uk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67vpzS2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" stroked="f">
                <v:textbox style="mso-fit-shape-to-text:t" inset="0,0,0,0">
                  <w:txbxContent>
                    <w:p w14:paraId="2695EA63" w14:textId="504598A5" w:rsidR="00EC760A" w:rsidRPr="00433D87" w:rsidRDefault="00EC760A" w:rsidP="00EC760A">
                      <w:pPr>
                        <w:pStyle w:val="Caption"/>
                        <w:jc w:val="center"/>
                        <w:rPr>
                          <w:rFonts w:cs="Arial"/>
                          <w:noProof/>
                        </w:rPr>
                      </w:pPr>
                      <w:bookmarkStart w:id="31" w:name="_Toc137670858"/>
                      <w:r>
                        <w:t xml:space="preserve">Figure </w:t>
                      </w:r>
                      <w:r w:rsidR="00000000">
                        <w:fldChar w:fldCharType="begin"/>
                      </w:r>
                      <w:r w:rsidR="00000000">
                        <w:instrText xml:space="preserve"> SEQ Figure \* ARABIC </w:instrText>
                      </w:r>
                      <w:r w:rsidR="00000000">
                        <w:fldChar w:fldCharType="separate"/>
                      </w:r>
                      <w:r w:rsidR="00E64CCD">
                        <w:rPr>
                          <w:noProof/>
                        </w:rPr>
                        <w:t>9</w:t>
                      </w:r>
                      <w:r w:rsidR="00000000">
                        <w:rPr>
                          <w:noProof/>
                        </w:rPr>
                        <w:fldChar w:fldCharType="end"/>
                      </w:r>
                      <w:r>
                        <w:t xml:space="preserve"> - Ettercap Interface</w:t>
                      </w:r>
                      <w:bookmarkEnd w:id="31"/>
                    </w:p>
                  </w:txbxContent>
                </v:textbox>
                <w10:wrap type="tight" anchorx="margin"/>
              </v:shape>
            </w:pict>
          </mc:Fallback>
        </mc:AlternateContent>
      </w:r>
    </w:p>
    <w:p w14:paraId="13D543F0" w14:textId="275B7F8F" w:rsidR="00061582" w:rsidRPr="003D5E02" w:rsidRDefault="00EC760A" w:rsidP="00E92A78">
      <w:pPr>
        <w:pStyle w:val="ListParagraph"/>
        <w:numPr>
          <w:ilvl w:val="0"/>
          <w:numId w:val="6"/>
        </w:numPr>
        <w:rPr>
          <w:rFonts w:asciiTheme="majorBidi" w:hAnsiTheme="majorBidi" w:cstheme="majorBidi"/>
          <w:sz w:val="24"/>
          <w:szCs w:val="24"/>
        </w:rPr>
      </w:pPr>
      <w:r w:rsidRPr="003D5E02">
        <w:rPr>
          <w:rFonts w:asciiTheme="majorBidi" w:hAnsiTheme="majorBidi" w:cstheme="majorBidi"/>
          <w:noProof/>
          <w:sz w:val="24"/>
          <w:szCs w:val="24"/>
        </w:rPr>
        <mc:AlternateContent>
          <mc:Choice Requires="wps">
            <w:drawing>
              <wp:anchor distT="0" distB="0" distL="114300" distR="114300" simplePos="0" relativeHeight="251727872" behindDoc="1" locked="0" layoutInCell="1" allowOverlap="1" wp14:anchorId="5A4C7C9B" wp14:editId="781D1E9E">
                <wp:simplePos x="0" y="0"/>
                <wp:positionH relativeFrom="column">
                  <wp:posOffset>230505</wp:posOffset>
                </wp:positionH>
                <wp:positionV relativeFrom="paragraph">
                  <wp:posOffset>3307080</wp:posOffset>
                </wp:positionV>
                <wp:extent cx="5274310" cy="635"/>
                <wp:effectExtent l="0" t="0" r="0" b="0"/>
                <wp:wrapTight wrapText="bothSides">
                  <wp:wrapPolygon edited="0">
                    <wp:start x="0" y="0"/>
                    <wp:lineTo x="0" y="21600"/>
                    <wp:lineTo x="21600" y="21600"/>
                    <wp:lineTo x="21600" y="0"/>
                  </wp:wrapPolygon>
                </wp:wrapTight>
                <wp:docPr id="67044294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482DDE5" w14:textId="13762AC4" w:rsidR="00EC760A" w:rsidRPr="00904A6B" w:rsidRDefault="00EC760A" w:rsidP="00EC760A">
                            <w:pPr>
                              <w:pStyle w:val="Caption"/>
                              <w:jc w:val="center"/>
                              <w:rPr>
                                <w:rFonts w:cs="Arial"/>
                                <w:noProof/>
                              </w:rPr>
                            </w:pPr>
                            <w:bookmarkStart w:id="32" w:name="_Toc137670859"/>
                            <w:r>
                              <w:t xml:space="preserve">Figure </w:t>
                            </w:r>
                            <w:r w:rsidR="00000000">
                              <w:fldChar w:fldCharType="begin"/>
                            </w:r>
                            <w:r w:rsidR="00000000">
                              <w:instrText xml:space="preserve"> SEQ Figure \* ARABIC </w:instrText>
                            </w:r>
                            <w:r w:rsidR="00000000">
                              <w:fldChar w:fldCharType="separate"/>
                            </w:r>
                            <w:r w:rsidR="00E64CCD">
                              <w:rPr>
                                <w:noProof/>
                              </w:rPr>
                              <w:t>10</w:t>
                            </w:r>
                            <w:r w:rsidR="00000000">
                              <w:rPr>
                                <w:noProof/>
                              </w:rPr>
                              <w:fldChar w:fldCharType="end"/>
                            </w:r>
                            <w:r>
                              <w:t xml:space="preserve"> - Launching Wireshark and Ettercap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C7C9B" id="_x0000_s1037" type="#_x0000_t202" style="position:absolute;left:0;text-align:left;margin-left:18.15pt;margin-top:260.4pt;width:415.3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NEHGQ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" stroked="f">
                <v:textbox style="mso-fit-shape-to-text:t" inset="0,0,0,0">
                  <w:txbxContent>
                    <w:p w14:paraId="5482DDE5" w14:textId="13762AC4" w:rsidR="00EC760A" w:rsidRPr="00904A6B" w:rsidRDefault="00EC760A" w:rsidP="00EC760A">
                      <w:pPr>
                        <w:pStyle w:val="Caption"/>
                        <w:jc w:val="center"/>
                        <w:rPr>
                          <w:rFonts w:cs="Arial"/>
                          <w:noProof/>
                        </w:rPr>
                      </w:pPr>
                      <w:bookmarkStart w:id="33" w:name="_Toc137670859"/>
                      <w:r>
                        <w:t xml:space="preserve">Figure </w:t>
                      </w:r>
                      <w:r w:rsidR="00000000">
                        <w:fldChar w:fldCharType="begin"/>
                      </w:r>
                      <w:r w:rsidR="00000000">
                        <w:instrText xml:space="preserve"> SEQ Figure \* ARABIC </w:instrText>
                      </w:r>
                      <w:r w:rsidR="00000000">
                        <w:fldChar w:fldCharType="separate"/>
                      </w:r>
                      <w:r w:rsidR="00E64CCD">
                        <w:rPr>
                          <w:noProof/>
                        </w:rPr>
                        <w:t>10</w:t>
                      </w:r>
                      <w:r w:rsidR="00000000">
                        <w:rPr>
                          <w:noProof/>
                        </w:rPr>
                        <w:fldChar w:fldCharType="end"/>
                      </w:r>
                      <w:r>
                        <w:t xml:space="preserve"> - Launching Wireshark and Ettercap</w:t>
                      </w:r>
                      <w:bookmarkEnd w:id="33"/>
                    </w:p>
                  </w:txbxContent>
                </v:textbox>
                <w10:wrap type="tight"/>
              </v:shape>
            </w:pict>
          </mc:Fallback>
        </mc:AlternateContent>
      </w:r>
      <w:ins w:id="34" w:author="فاطمه باقر بن جواد المطاوعه" w:date="2023-06-12T14:12:00Z">
        <w:r w:rsidRPr="003D5E02">
          <w:rPr>
            <w:rFonts w:asciiTheme="majorBidi" w:hAnsiTheme="majorBidi" w:cstheme="majorBidi"/>
            <w:noProof/>
            <w:sz w:val="24"/>
            <w:szCs w:val="24"/>
            <w:rtl/>
          </w:rPr>
          <w:drawing>
            <wp:anchor distT="0" distB="0" distL="114300" distR="114300" simplePos="0" relativeHeight="251721728" behindDoc="1" locked="0" layoutInCell="1" allowOverlap="1" wp14:anchorId="45103ACF" wp14:editId="754F1BA3">
              <wp:simplePos x="0" y="0"/>
              <wp:positionH relativeFrom="column">
                <wp:posOffset>230505</wp:posOffset>
              </wp:positionH>
              <wp:positionV relativeFrom="paragraph">
                <wp:posOffset>346922</wp:posOffset>
              </wp:positionV>
              <wp:extent cx="5274310" cy="2903220"/>
              <wp:effectExtent l="95250" t="95250" r="154940" b="144780"/>
              <wp:wrapTight wrapText="bothSides">
                <wp:wrapPolygon edited="0">
                  <wp:start x="-234" y="-709"/>
                  <wp:lineTo x="-390" y="-567"/>
                  <wp:lineTo x="-390" y="21827"/>
                  <wp:lineTo x="-234" y="22535"/>
                  <wp:lineTo x="22000" y="22535"/>
                  <wp:lineTo x="22157" y="22110"/>
                  <wp:lineTo x="22157" y="1701"/>
                  <wp:lineTo x="22000" y="-425"/>
                  <wp:lineTo x="22000" y="-709"/>
                  <wp:lineTo x="-234" y="-709"/>
                </wp:wrapPolygon>
              </wp:wrapTight>
              <wp:docPr id="494855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5727"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0322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Pr="003D5E02">
        <w:rPr>
          <w:rFonts w:asciiTheme="majorBidi" w:hAnsiTheme="majorBidi" w:cstheme="majorBidi"/>
          <w:sz w:val="24"/>
          <w:szCs w:val="24"/>
        </w:rPr>
        <w:t>We started the wire shark and Ettercap to launch the attack.</w:t>
      </w:r>
    </w:p>
    <w:p w14:paraId="376BA342" w14:textId="6E8C419D" w:rsidR="00061582" w:rsidRPr="003D5E02" w:rsidRDefault="00507896" w:rsidP="004B6C28">
      <w:pPr>
        <w:pStyle w:val="ListParagraph"/>
        <w:numPr>
          <w:ilvl w:val="0"/>
          <w:numId w:val="6"/>
        </w:numPr>
        <w:rPr>
          <w:rFonts w:asciiTheme="majorBidi" w:hAnsiTheme="majorBidi" w:cstheme="majorBidi"/>
          <w:sz w:val="24"/>
          <w:szCs w:val="24"/>
        </w:rPr>
      </w:pPr>
      <w:r w:rsidRPr="003D5E02">
        <w:rPr>
          <w:rFonts w:asciiTheme="majorBidi" w:hAnsiTheme="majorBidi" w:cstheme="majorBidi"/>
          <w:sz w:val="24"/>
          <w:szCs w:val="24"/>
        </w:rPr>
        <w:t>We choose the first victim (windows), after we choose the second victim (windows default).</w:t>
      </w:r>
    </w:p>
    <w:p w14:paraId="381CC587" w14:textId="0C0C5937" w:rsidR="00507896" w:rsidRPr="003D5E02" w:rsidRDefault="00507896" w:rsidP="00507896">
      <w:pPr>
        <w:rPr>
          <w:rFonts w:asciiTheme="majorBidi" w:hAnsiTheme="majorBidi" w:cstheme="majorBidi"/>
        </w:rPr>
      </w:pPr>
      <w:ins w:id="35" w:author="فاطمه باقر بن جواد المطاوعه" w:date="2023-06-12T14:17:00Z">
        <w:r w:rsidRPr="003D5E02">
          <w:rPr>
            <w:rFonts w:asciiTheme="majorBidi" w:hAnsiTheme="majorBidi" w:cstheme="majorBidi"/>
            <w:noProof/>
            <w:rtl/>
          </w:rPr>
          <w:drawing>
            <wp:anchor distT="0" distB="0" distL="114300" distR="114300" simplePos="0" relativeHeight="251731968" behindDoc="1" locked="0" layoutInCell="1" allowOverlap="1" wp14:anchorId="621239F5" wp14:editId="1A71DDE6">
              <wp:simplePos x="0" y="0"/>
              <wp:positionH relativeFrom="margin">
                <wp:posOffset>387350</wp:posOffset>
              </wp:positionH>
              <wp:positionV relativeFrom="paragraph">
                <wp:posOffset>67310</wp:posOffset>
              </wp:positionV>
              <wp:extent cx="4448810" cy="2614295"/>
              <wp:effectExtent l="57150" t="57150" r="66040" b="52705"/>
              <wp:wrapTight wrapText="bothSides">
                <wp:wrapPolygon edited="0">
                  <wp:start x="-277" y="-472"/>
                  <wp:lineTo x="-277" y="21878"/>
                  <wp:lineTo x="21828" y="21878"/>
                  <wp:lineTo x="21828" y="-472"/>
                  <wp:lineTo x="-277" y="-472"/>
                </wp:wrapPolygon>
              </wp:wrapTight>
              <wp:docPr id="50804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41713" name=""/>
                      <pic:cNvPicPr/>
                    </pic:nvPicPr>
                    <pic:blipFill>
                      <a:blip r:embed="rId57">
                        <a:extLst>
                          <a:ext uri="{28A0092B-C50C-407E-A947-70E740481C1C}">
                            <a14:useLocalDpi xmlns:a14="http://schemas.microsoft.com/office/drawing/2010/main" val="0"/>
                          </a:ext>
                        </a:extLst>
                      </a:blip>
                      <a:stretch>
                        <a:fillRect/>
                      </a:stretch>
                    </pic:blipFill>
                    <pic:spPr>
                      <a:xfrm>
                        <a:off x="0" y="0"/>
                        <a:ext cx="4448810" cy="2614295"/>
                      </a:xfrm>
                      <a:prstGeom prst="rect">
                        <a:avLst/>
                      </a:prstGeom>
                      <a:ln w="57150">
                        <a:solidFill>
                          <a:schemeClr val="accent1">
                            <a:lumMod val="40000"/>
                            <a:lumOff val="60000"/>
                          </a:schemeClr>
                        </a:solidFill>
                      </a:ln>
                    </pic:spPr>
                  </pic:pic>
                </a:graphicData>
              </a:graphic>
              <wp14:sizeRelH relativeFrom="margin">
                <wp14:pctWidth>0</wp14:pctWidth>
              </wp14:sizeRelH>
              <wp14:sizeRelV relativeFrom="margin">
                <wp14:pctHeight>0</wp14:pctHeight>
              </wp14:sizeRelV>
            </wp:anchor>
          </w:drawing>
        </w:r>
      </w:ins>
    </w:p>
    <w:p w14:paraId="68965BC5" w14:textId="0478275B" w:rsidR="00061582" w:rsidRPr="003D5E02" w:rsidRDefault="00061582" w:rsidP="00061582">
      <w:pPr>
        <w:rPr>
          <w:rFonts w:asciiTheme="majorBidi" w:hAnsiTheme="majorBidi" w:cstheme="majorBidi"/>
        </w:rPr>
      </w:pPr>
    </w:p>
    <w:p w14:paraId="4C216C0D" w14:textId="2B4D2F1C" w:rsidR="00061582" w:rsidRPr="003D5E02" w:rsidRDefault="00061582" w:rsidP="00061582">
      <w:pPr>
        <w:rPr>
          <w:rFonts w:asciiTheme="majorBidi" w:hAnsiTheme="majorBidi" w:cstheme="majorBidi"/>
        </w:rPr>
      </w:pPr>
    </w:p>
    <w:p w14:paraId="287F5117" w14:textId="77777777" w:rsidR="00061582" w:rsidRPr="003D5E02" w:rsidRDefault="00061582" w:rsidP="00061582">
      <w:pPr>
        <w:rPr>
          <w:rFonts w:asciiTheme="majorBidi" w:hAnsiTheme="majorBidi" w:cstheme="majorBidi"/>
        </w:rPr>
      </w:pPr>
    </w:p>
    <w:p w14:paraId="128D618D" w14:textId="77777777" w:rsidR="00061582" w:rsidRPr="003D5E02" w:rsidRDefault="00061582" w:rsidP="00061582">
      <w:pPr>
        <w:rPr>
          <w:rFonts w:asciiTheme="majorBidi" w:hAnsiTheme="majorBidi" w:cstheme="majorBidi"/>
        </w:rPr>
      </w:pPr>
    </w:p>
    <w:p w14:paraId="4B965C90" w14:textId="77777777" w:rsidR="00061582" w:rsidRPr="003D5E02" w:rsidRDefault="00061582" w:rsidP="00061582">
      <w:pPr>
        <w:rPr>
          <w:rFonts w:asciiTheme="majorBidi" w:hAnsiTheme="majorBidi" w:cstheme="majorBidi"/>
        </w:rPr>
      </w:pPr>
    </w:p>
    <w:p w14:paraId="11F41B11" w14:textId="77777777" w:rsidR="00061582" w:rsidRPr="003D5E02" w:rsidRDefault="00061582" w:rsidP="00061582">
      <w:pPr>
        <w:rPr>
          <w:rFonts w:asciiTheme="majorBidi" w:hAnsiTheme="majorBidi" w:cstheme="majorBidi"/>
        </w:rPr>
      </w:pPr>
    </w:p>
    <w:p w14:paraId="2A9BD795" w14:textId="77777777" w:rsidR="00061582" w:rsidRPr="003D5E02" w:rsidRDefault="00061582" w:rsidP="00061582">
      <w:pPr>
        <w:rPr>
          <w:rFonts w:asciiTheme="majorBidi" w:hAnsiTheme="majorBidi" w:cstheme="majorBidi"/>
        </w:rPr>
      </w:pPr>
    </w:p>
    <w:p w14:paraId="1577208D" w14:textId="5A7E5C69" w:rsidR="00061582" w:rsidRPr="003D5E02" w:rsidRDefault="00061582" w:rsidP="00061582">
      <w:pPr>
        <w:rPr>
          <w:rFonts w:asciiTheme="majorBidi" w:hAnsiTheme="majorBidi" w:cstheme="majorBidi"/>
        </w:rPr>
      </w:pPr>
    </w:p>
    <w:p w14:paraId="7045F7BC" w14:textId="17FEAACB" w:rsidR="00507896" w:rsidRPr="003D5E02" w:rsidRDefault="00507896" w:rsidP="00507896">
      <w:pPr>
        <w:rPr>
          <w:rFonts w:asciiTheme="majorBidi" w:hAnsiTheme="majorBidi" w:cstheme="majorBidi"/>
        </w:rPr>
      </w:pPr>
    </w:p>
    <w:p w14:paraId="2DA7FB0D" w14:textId="1FEAFA53" w:rsidR="00507896" w:rsidRPr="003D5E02" w:rsidRDefault="000E415C" w:rsidP="00507896">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34016" behindDoc="1" locked="0" layoutInCell="1" allowOverlap="1" wp14:anchorId="56883DDF" wp14:editId="1D5A73F5">
                <wp:simplePos x="0" y="0"/>
                <wp:positionH relativeFrom="margin">
                  <wp:posOffset>422910</wp:posOffset>
                </wp:positionH>
                <wp:positionV relativeFrom="paragraph">
                  <wp:posOffset>83820</wp:posOffset>
                </wp:positionV>
                <wp:extent cx="4448810" cy="165735"/>
                <wp:effectExtent l="0" t="0" r="8890" b="5715"/>
                <wp:wrapTight wrapText="bothSides">
                  <wp:wrapPolygon edited="0">
                    <wp:start x="0" y="0"/>
                    <wp:lineTo x="0" y="19862"/>
                    <wp:lineTo x="21551" y="19862"/>
                    <wp:lineTo x="21551" y="0"/>
                    <wp:lineTo x="0" y="0"/>
                  </wp:wrapPolygon>
                </wp:wrapTight>
                <wp:docPr id="1730265892" name="Text Box 1"/>
                <wp:cNvGraphicFramePr/>
                <a:graphic xmlns:a="http://schemas.openxmlformats.org/drawingml/2006/main">
                  <a:graphicData uri="http://schemas.microsoft.com/office/word/2010/wordprocessingShape">
                    <wps:wsp>
                      <wps:cNvSpPr txBox="1"/>
                      <wps:spPr>
                        <a:xfrm>
                          <a:off x="0" y="0"/>
                          <a:ext cx="4448810" cy="165735"/>
                        </a:xfrm>
                        <a:prstGeom prst="rect">
                          <a:avLst/>
                        </a:prstGeom>
                        <a:solidFill>
                          <a:prstClr val="white"/>
                        </a:solidFill>
                        <a:ln>
                          <a:noFill/>
                        </a:ln>
                      </wps:spPr>
                      <wps:txbx>
                        <w:txbxContent>
                          <w:p w14:paraId="2CF0009D" w14:textId="5D06A824" w:rsidR="00507896" w:rsidRPr="005138D8" w:rsidRDefault="00507896" w:rsidP="00507896">
                            <w:pPr>
                              <w:pStyle w:val="Caption"/>
                              <w:jc w:val="center"/>
                              <w:rPr>
                                <w:rFonts w:cs="Arial"/>
                                <w:noProof/>
                              </w:rPr>
                            </w:pPr>
                            <w:bookmarkStart w:id="36" w:name="_Toc137670860"/>
                            <w:r>
                              <w:t xml:space="preserve">Figure </w:t>
                            </w:r>
                            <w:r w:rsidR="00000000">
                              <w:fldChar w:fldCharType="begin"/>
                            </w:r>
                            <w:r w:rsidR="00000000">
                              <w:instrText xml:space="preserve"> SEQ Figure \* ARABIC </w:instrText>
                            </w:r>
                            <w:r w:rsidR="00000000">
                              <w:fldChar w:fldCharType="separate"/>
                            </w:r>
                            <w:r w:rsidR="00E64CCD">
                              <w:rPr>
                                <w:noProof/>
                              </w:rPr>
                              <w:t>11</w:t>
                            </w:r>
                            <w:r w:rsidR="00000000">
                              <w:rPr>
                                <w:noProof/>
                              </w:rPr>
                              <w:fldChar w:fldCharType="end"/>
                            </w:r>
                            <w:r>
                              <w:t xml:space="preserve"> - Choosing the 1</w:t>
                            </w:r>
                            <w:r w:rsidRPr="00507896">
                              <w:rPr>
                                <w:vertAlign w:val="superscript"/>
                              </w:rPr>
                              <w:t>st</w:t>
                            </w:r>
                            <w:r>
                              <w:t xml:space="preserve"> Victims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83DDF" id="_x0000_s1038" type="#_x0000_t202" style="position:absolute;margin-left:33.3pt;margin-top:6.6pt;width:350.3pt;height:13.05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" stroked="f">
                <v:textbox inset="0,0,0,0">
                  <w:txbxContent>
                    <w:p w14:paraId="2CF0009D" w14:textId="5D06A824" w:rsidR="00507896" w:rsidRPr="005138D8" w:rsidRDefault="00507896" w:rsidP="00507896">
                      <w:pPr>
                        <w:pStyle w:val="Caption"/>
                        <w:jc w:val="center"/>
                        <w:rPr>
                          <w:rFonts w:cs="Arial"/>
                          <w:noProof/>
                        </w:rPr>
                      </w:pPr>
                      <w:bookmarkStart w:id="37" w:name="_Toc137670860"/>
                      <w:r>
                        <w:t xml:space="preserve">Figure </w:t>
                      </w:r>
                      <w:r w:rsidR="00000000">
                        <w:fldChar w:fldCharType="begin"/>
                      </w:r>
                      <w:r w:rsidR="00000000">
                        <w:instrText xml:space="preserve"> SEQ Figure \* ARABIC </w:instrText>
                      </w:r>
                      <w:r w:rsidR="00000000">
                        <w:fldChar w:fldCharType="separate"/>
                      </w:r>
                      <w:r w:rsidR="00E64CCD">
                        <w:rPr>
                          <w:noProof/>
                        </w:rPr>
                        <w:t>11</w:t>
                      </w:r>
                      <w:r w:rsidR="00000000">
                        <w:rPr>
                          <w:noProof/>
                        </w:rPr>
                        <w:fldChar w:fldCharType="end"/>
                      </w:r>
                      <w:r>
                        <w:t xml:space="preserve"> - Choosing the 1</w:t>
                      </w:r>
                      <w:r w:rsidRPr="00507896">
                        <w:rPr>
                          <w:vertAlign w:val="superscript"/>
                        </w:rPr>
                        <w:t>st</w:t>
                      </w:r>
                      <w:r>
                        <w:t xml:space="preserve"> Victims</w:t>
                      </w:r>
                      <w:bookmarkEnd w:id="37"/>
                    </w:p>
                  </w:txbxContent>
                </v:textbox>
                <w10:wrap type="tight" anchorx="margin"/>
              </v:shape>
            </w:pict>
          </mc:Fallback>
        </mc:AlternateContent>
      </w:r>
    </w:p>
    <w:p w14:paraId="648CD742" w14:textId="7C3960D2" w:rsidR="00507896" w:rsidRPr="003D5E02" w:rsidRDefault="00E92A78" w:rsidP="00E92A78">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38112" behindDoc="1" locked="0" layoutInCell="1" allowOverlap="1" wp14:anchorId="7B59876D" wp14:editId="75352543">
                <wp:simplePos x="0" y="0"/>
                <wp:positionH relativeFrom="margin">
                  <wp:posOffset>-53340</wp:posOffset>
                </wp:positionH>
                <wp:positionV relativeFrom="paragraph">
                  <wp:posOffset>2904490</wp:posOffset>
                </wp:positionV>
                <wp:extent cx="5144770" cy="177800"/>
                <wp:effectExtent l="0" t="0" r="0" b="0"/>
                <wp:wrapTight wrapText="bothSides">
                  <wp:wrapPolygon edited="0">
                    <wp:start x="0" y="0"/>
                    <wp:lineTo x="0" y="18514"/>
                    <wp:lineTo x="21515" y="18514"/>
                    <wp:lineTo x="21515" y="0"/>
                    <wp:lineTo x="0" y="0"/>
                  </wp:wrapPolygon>
                </wp:wrapTight>
                <wp:docPr id="360538164" name="Text Box 1"/>
                <wp:cNvGraphicFramePr/>
                <a:graphic xmlns:a="http://schemas.openxmlformats.org/drawingml/2006/main">
                  <a:graphicData uri="http://schemas.microsoft.com/office/word/2010/wordprocessingShape">
                    <wps:wsp>
                      <wps:cNvSpPr txBox="1"/>
                      <wps:spPr>
                        <a:xfrm>
                          <a:off x="0" y="0"/>
                          <a:ext cx="5144770" cy="177800"/>
                        </a:xfrm>
                        <a:prstGeom prst="rect">
                          <a:avLst/>
                        </a:prstGeom>
                        <a:solidFill>
                          <a:prstClr val="white"/>
                        </a:solidFill>
                        <a:ln>
                          <a:noFill/>
                        </a:ln>
                      </wps:spPr>
                      <wps:txbx>
                        <w:txbxContent>
                          <w:p w14:paraId="2CCFC1B6" w14:textId="4BC9289B" w:rsidR="00507896" w:rsidRPr="00EF3D1B" w:rsidRDefault="00507896" w:rsidP="00507896">
                            <w:pPr>
                              <w:pStyle w:val="Caption"/>
                              <w:jc w:val="center"/>
                              <w:rPr>
                                <w:rFonts w:cs="Arial"/>
                                <w:noProof/>
                              </w:rPr>
                            </w:pPr>
                            <w:bookmarkStart w:id="38" w:name="_Toc137670861"/>
                            <w:r>
                              <w:t xml:space="preserve">Figure </w:t>
                            </w:r>
                            <w:r w:rsidR="00000000">
                              <w:fldChar w:fldCharType="begin"/>
                            </w:r>
                            <w:r w:rsidR="00000000">
                              <w:instrText xml:space="preserve"> SEQ Figure \* ARABIC </w:instrText>
                            </w:r>
                            <w:r w:rsidR="00000000">
                              <w:fldChar w:fldCharType="separate"/>
                            </w:r>
                            <w:r w:rsidR="00E64CCD">
                              <w:rPr>
                                <w:noProof/>
                              </w:rPr>
                              <w:t>12</w:t>
                            </w:r>
                            <w:r w:rsidR="00000000">
                              <w:rPr>
                                <w:noProof/>
                              </w:rPr>
                              <w:fldChar w:fldCharType="end"/>
                            </w:r>
                            <w:r>
                              <w:t xml:space="preserve"> - Choosing the 2</w:t>
                            </w:r>
                            <w:r w:rsidRPr="00507896">
                              <w:rPr>
                                <w:vertAlign w:val="superscript"/>
                              </w:rPr>
                              <w:t>nd</w:t>
                            </w:r>
                            <w:r>
                              <w:t xml:space="preserve"> Victim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9876D" id="_x0000_s1039" type="#_x0000_t202" style="position:absolute;margin-left:-4.2pt;margin-top:228.7pt;width:405.1pt;height:14pt;z-index:-251578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" stroked="f">
                <v:textbox inset="0,0,0,0">
                  <w:txbxContent>
                    <w:p w14:paraId="2CCFC1B6" w14:textId="4BC9289B" w:rsidR="00507896" w:rsidRPr="00EF3D1B" w:rsidRDefault="00507896" w:rsidP="00507896">
                      <w:pPr>
                        <w:pStyle w:val="Caption"/>
                        <w:jc w:val="center"/>
                        <w:rPr>
                          <w:rFonts w:cs="Arial"/>
                          <w:noProof/>
                        </w:rPr>
                      </w:pPr>
                      <w:bookmarkStart w:id="39" w:name="_Toc137670861"/>
                      <w:r>
                        <w:t xml:space="preserve">Figure </w:t>
                      </w:r>
                      <w:r w:rsidR="00000000">
                        <w:fldChar w:fldCharType="begin"/>
                      </w:r>
                      <w:r w:rsidR="00000000">
                        <w:instrText xml:space="preserve"> SEQ Figure \* ARABIC </w:instrText>
                      </w:r>
                      <w:r w:rsidR="00000000">
                        <w:fldChar w:fldCharType="separate"/>
                      </w:r>
                      <w:r w:rsidR="00E64CCD">
                        <w:rPr>
                          <w:noProof/>
                        </w:rPr>
                        <w:t>12</w:t>
                      </w:r>
                      <w:r w:rsidR="00000000">
                        <w:rPr>
                          <w:noProof/>
                        </w:rPr>
                        <w:fldChar w:fldCharType="end"/>
                      </w:r>
                      <w:r>
                        <w:t xml:space="preserve"> - Choosing the 2</w:t>
                      </w:r>
                      <w:r w:rsidRPr="00507896">
                        <w:rPr>
                          <w:vertAlign w:val="superscript"/>
                        </w:rPr>
                        <w:t>nd</w:t>
                      </w:r>
                      <w:r>
                        <w:t xml:space="preserve"> Victim</w:t>
                      </w:r>
                      <w:bookmarkEnd w:id="39"/>
                    </w:p>
                  </w:txbxContent>
                </v:textbox>
                <w10:wrap type="tight" anchorx="margin"/>
              </v:shape>
            </w:pict>
          </mc:Fallback>
        </mc:AlternateContent>
      </w:r>
      <w:ins w:id="40" w:author="فاطمه باقر بن جواد المطاوعه" w:date="2023-06-12T15:44:00Z">
        <w:r w:rsidR="00507896" w:rsidRPr="003D5E02">
          <w:rPr>
            <w:rFonts w:asciiTheme="majorBidi" w:hAnsiTheme="majorBidi" w:cstheme="majorBidi"/>
            <w:noProof/>
            <w:rtl/>
          </w:rPr>
          <w:drawing>
            <wp:anchor distT="0" distB="0" distL="114300" distR="114300" simplePos="0" relativeHeight="251736064" behindDoc="1" locked="0" layoutInCell="1" allowOverlap="1" wp14:anchorId="7B1BEDA6" wp14:editId="321F48B5">
              <wp:simplePos x="0" y="0"/>
              <wp:positionH relativeFrom="margin">
                <wp:align>left</wp:align>
              </wp:positionH>
              <wp:positionV relativeFrom="paragraph">
                <wp:posOffset>71120</wp:posOffset>
              </wp:positionV>
              <wp:extent cx="5144770" cy="2700020"/>
              <wp:effectExtent l="57150" t="57150" r="55880" b="62230"/>
              <wp:wrapTight wrapText="bothSides">
                <wp:wrapPolygon edited="0">
                  <wp:start x="-240" y="-457"/>
                  <wp:lineTo x="-240" y="21945"/>
                  <wp:lineTo x="21755" y="21945"/>
                  <wp:lineTo x="21755" y="-457"/>
                  <wp:lineTo x="-240" y="-457"/>
                </wp:wrapPolygon>
              </wp:wrapTight>
              <wp:docPr id="38260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9033"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44770" cy="2700020"/>
                      </a:xfrm>
                      <a:prstGeom prst="rect">
                        <a:avLst/>
                      </a:prstGeom>
                      <a:ln w="57150">
                        <a:solidFill>
                          <a:schemeClr val="accent1">
                            <a:lumMod val="40000"/>
                            <a:lumOff val="60000"/>
                          </a:schemeClr>
                        </a:solidFill>
                      </a:ln>
                    </pic:spPr>
                  </pic:pic>
                </a:graphicData>
              </a:graphic>
              <wp14:sizeRelH relativeFrom="margin">
                <wp14:pctWidth>0</wp14:pctWidth>
              </wp14:sizeRelH>
              <wp14:sizeRelV relativeFrom="margin">
                <wp14:pctHeight>0</wp14:pctHeight>
              </wp14:sizeRelV>
            </wp:anchor>
          </w:drawing>
        </w:r>
      </w:ins>
    </w:p>
    <w:p w14:paraId="2B9E1B23" w14:textId="1F85CAA2" w:rsidR="00507896" w:rsidRPr="003D5E02" w:rsidRDefault="00507896" w:rsidP="00507896">
      <w:pPr>
        <w:pStyle w:val="ListParagraph"/>
        <w:numPr>
          <w:ilvl w:val="0"/>
          <w:numId w:val="6"/>
        </w:numPr>
        <w:rPr>
          <w:rFonts w:asciiTheme="majorBidi" w:hAnsiTheme="majorBidi" w:cstheme="majorBidi"/>
        </w:rPr>
      </w:pPr>
      <w:r w:rsidRPr="003D5E02">
        <w:rPr>
          <w:rFonts w:asciiTheme="majorBidi" w:hAnsiTheme="majorBidi" w:cstheme="majorBidi"/>
        </w:rPr>
        <w:t xml:space="preserve">Creating </w:t>
      </w:r>
      <w:r w:rsidR="000E415C" w:rsidRPr="003D5E02">
        <w:rPr>
          <w:rFonts w:asciiTheme="majorBidi" w:hAnsiTheme="majorBidi" w:cstheme="majorBidi"/>
        </w:rPr>
        <w:t>M</w:t>
      </w:r>
      <w:r w:rsidRPr="003D5E02">
        <w:rPr>
          <w:rFonts w:asciiTheme="majorBidi" w:hAnsiTheme="majorBidi" w:cstheme="majorBidi"/>
        </w:rPr>
        <w:t>an-</w:t>
      </w:r>
      <w:r w:rsidR="000E415C" w:rsidRPr="003D5E02">
        <w:rPr>
          <w:rFonts w:asciiTheme="majorBidi" w:hAnsiTheme="majorBidi" w:cstheme="majorBidi"/>
        </w:rPr>
        <w:t>I</w:t>
      </w:r>
      <w:r w:rsidRPr="003D5E02">
        <w:rPr>
          <w:rFonts w:asciiTheme="majorBidi" w:hAnsiTheme="majorBidi" w:cstheme="majorBidi"/>
        </w:rPr>
        <w:t>n-the-</w:t>
      </w:r>
      <w:r w:rsidR="000E415C" w:rsidRPr="003D5E02">
        <w:rPr>
          <w:rFonts w:asciiTheme="majorBidi" w:hAnsiTheme="majorBidi" w:cstheme="majorBidi"/>
          <w:sz w:val="24"/>
          <w:szCs w:val="24"/>
        </w:rPr>
        <w:t>M</w:t>
      </w:r>
      <w:r w:rsidRPr="003D5E02">
        <w:rPr>
          <w:rFonts w:asciiTheme="majorBidi" w:hAnsiTheme="majorBidi" w:cstheme="majorBidi"/>
          <w:sz w:val="24"/>
          <w:szCs w:val="24"/>
        </w:rPr>
        <w:t>iddle</w:t>
      </w:r>
      <w:r w:rsidRPr="003D5E02">
        <w:rPr>
          <w:rFonts w:asciiTheme="majorBidi" w:hAnsiTheme="majorBidi" w:cstheme="majorBidi"/>
        </w:rPr>
        <w:t xml:space="preserve"> attack and choose the ARP spoofing type from the list.</w:t>
      </w:r>
    </w:p>
    <w:p w14:paraId="21004CD1" w14:textId="64955672" w:rsidR="00507896" w:rsidRPr="003D5E02" w:rsidRDefault="00507896" w:rsidP="00507896">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42208" behindDoc="1" locked="0" layoutInCell="1" allowOverlap="1" wp14:anchorId="40117CE0" wp14:editId="3A3B69F0">
                <wp:simplePos x="0" y="0"/>
                <wp:positionH relativeFrom="margin">
                  <wp:align>left</wp:align>
                </wp:positionH>
                <wp:positionV relativeFrom="paragraph">
                  <wp:posOffset>3039110</wp:posOffset>
                </wp:positionV>
                <wp:extent cx="5274310" cy="203200"/>
                <wp:effectExtent l="0" t="0" r="2540" b="6350"/>
                <wp:wrapTight wrapText="bothSides">
                  <wp:wrapPolygon edited="0">
                    <wp:start x="0" y="0"/>
                    <wp:lineTo x="0" y="20250"/>
                    <wp:lineTo x="21532" y="20250"/>
                    <wp:lineTo x="21532" y="0"/>
                    <wp:lineTo x="0" y="0"/>
                  </wp:wrapPolygon>
                </wp:wrapTight>
                <wp:docPr id="1682408816" name="Text Box 1"/>
                <wp:cNvGraphicFramePr/>
                <a:graphic xmlns:a="http://schemas.openxmlformats.org/drawingml/2006/main">
                  <a:graphicData uri="http://schemas.microsoft.com/office/word/2010/wordprocessingShape">
                    <wps:wsp>
                      <wps:cNvSpPr txBox="1"/>
                      <wps:spPr>
                        <a:xfrm>
                          <a:off x="0" y="0"/>
                          <a:ext cx="5274310" cy="203200"/>
                        </a:xfrm>
                        <a:prstGeom prst="rect">
                          <a:avLst/>
                        </a:prstGeom>
                        <a:solidFill>
                          <a:prstClr val="white"/>
                        </a:solidFill>
                        <a:ln>
                          <a:noFill/>
                        </a:ln>
                      </wps:spPr>
                      <wps:txbx>
                        <w:txbxContent>
                          <w:p w14:paraId="5E703DD9" w14:textId="6DE73A4B" w:rsidR="00507896" w:rsidRPr="00F72A6C" w:rsidRDefault="00507896" w:rsidP="00507896">
                            <w:pPr>
                              <w:pStyle w:val="Caption"/>
                              <w:jc w:val="center"/>
                              <w:rPr>
                                <w:rFonts w:cs="Arial"/>
                                <w:noProof/>
                              </w:rPr>
                            </w:pPr>
                            <w:bookmarkStart w:id="41" w:name="_Toc137670862"/>
                            <w:r>
                              <w:t xml:space="preserve">Figure </w:t>
                            </w:r>
                            <w:r w:rsidR="00000000">
                              <w:fldChar w:fldCharType="begin"/>
                            </w:r>
                            <w:r w:rsidR="00000000">
                              <w:instrText xml:space="preserve"> SEQ Figure \* ARABIC </w:instrText>
                            </w:r>
                            <w:r w:rsidR="00000000">
                              <w:fldChar w:fldCharType="separate"/>
                            </w:r>
                            <w:r w:rsidR="00E64CCD">
                              <w:rPr>
                                <w:noProof/>
                              </w:rPr>
                              <w:t>13</w:t>
                            </w:r>
                            <w:r w:rsidR="00000000">
                              <w:rPr>
                                <w:noProof/>
                              </w:rPr>
                              <w:fldChar w:fldCharType="end"/>
                            </w:r>
                            <w:r>
                              <w:t xml:space="preserve"> - Creating Man-in-the-middle Attack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17CE0" id="_x0000_s1040" type="#_x0000_t202" style="position:absolute;margin-left:0;margin-top:239.3pt;width:415.3pt;height:16pt;z-index:-251574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" stroked="f">
                <v:textbox inset="0,0,0,0">
                  <w:txbxContent>
                    <w:p w14:paraId="5E703DD9" w14:textId="6DE73A4B" w:rsidR="00507896" w:rsidRPr="00F72A6C" w:rsidRDefault="00507896" w:rsidP="00507896">
                      <w:pPr>
                        <w:pStyle w:val="Caption"/>
                        <w:jc w:val="center"/>
                        <w:rPr>
                          <w:rFonts w:cs="Arial"/>
                          <w:noProof/>
                        </w:rPr>
                      </w:pPr>
                      <w:bookmarkStart w:id="42" w:name="_Toc137670862"/>
                      <w:r>
                        <w:t xml:space="preserve">Figure </w:t>
                      </w:r>
                      <w:r w:rsidR="00000000">
                        <w:fldChar w:fldCharType="begin"/>
                      </w:r>
                      <w:r w:rsidR="00000000">
                        <w:instrText xml:space="preserve"> SEQ Figure \* ARABIC </w:instrText>
                      </w:r>
                      <w:r w:rsidR="00000000">
                        <w:fldChar w:fldCharType="separate"/>
                      </w:r>
                      <w:r w:rsidR="00E64CCD">
                        <w:rPr>
                          <w:noProof/>
                        </w:rPr>
                        <w:t>13</w:t>
                      </w:r>
                      <w:r w:rsidR="00000000">
                        <w:rPr>
                          <w:noProof/>
                        </w:rPr>
                        <w:fldChar w:fldCharType="end"/>
                      </w:r>
                      <w:r>
                        <w:t xml:space="preserve"> - Creating Man-in-the-middle Attack</w:t>
                      </w:r>
                      <w:bookmarkEnd w:id="42"/>
                    </w:p>
                  </w:txbxContent>
                </v:textbox>
                <w10:wrap type="tight" anchorx="margin"/>
              </v:shape>
            </w:pict>
          </mc:Fallback>
        </mc:AlternateContent>
      </w:r>
      <w:ins w:id="43" w:author="فاطمه باقر بن جواد المطاوعه" w:date="2023-06-12T15:50:00Z">
        <w:r w:rsidRPr="003D5E02">
          <w:rPr>
            <w:rFonts w:asciiTheme="majorBidi" w:hAnsiTheme="majorBidi" w:cstheme="majorBidi"/>
            <w:noProof/>
            <w:rtl/>
          </w:rPr>
          <w:drawing>
            <wp:anchor distT="0" distB="0" distL="114300" distR="114300" simplePos="0" relativeHeight="251740160" behindDoc="1" locked="0" layoutInCell="1" allowOverlap="1" wp14:anchorId="7165435B" wp14:editId="12E36F8F">
              <wp:simplePos x="0" y="0"/>
              <wp:positionH relativeFrom="margin">
                <wp:align>left</wp:align>
              </wp:positionH>
              <wp:positionV relativeFrom="paragraph">
                <wp:posOffset>423</wp:posOffset>
              </wp:positionV>
              <wp:extent cx="5274310" cy="2985770"/>
              <wp:effectExtent l="57150" t="57150" r="59690" b="62230"/>
              <wp:wrapTight wrapText="bothSides">
                <wp:wrapPolygon edited="0">
                  <wp:start x="-234" y="-413"/>
                  <wp:lineTo x="-234" y="21912"/>
                  <wp:lineTo x="21766" y="21912"/>
                  <wp:lineTo x="21766" y="-413"/>
                  <wp:lineTo x="-234" y="-413"/>
                </wp:wrapPolygon>
              </wp:wrapTight>
              <wp:docPr id="16434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195"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85770"/>
                      </a:xfrm>
                      <a:prstGeom prst="rect">
                        <a:avLst/>
                      </a:prstGeom>
                      <a:ln w="57150">
                        <a:solidFill>
                          <a:schemeClr val="accent1">
                            <a:lumMod val="40000"/>
                            <a:lumOff val="60000"/>
                          </a:schemeClr>
                        </a:solidFill>
                      </a:ln>
                    </pic:spPr>
                  </pic:pic>
                </a:graphicData>
              </a:graphic>
            </wp:anchor>
          </w:drawing>
        </w:r>
      </w:ins>
    </w:p>
    <w:p w14:paraId="4ADBB21C" w14:textId="77777777" w:rsidR="00E92A78" w:rsidRPr="003D5E02" w:rsidRDefault="00E92A78" w:rsidP="00E92A78">
      <w:pPr>
        <w:pStyle w:val="ListParagraph"/>
        <w:ind w:left="360"/>
        <w:rPr>
          <w:rFonts w:asciiTheme="majorBidi" w:hAnsiTheme="majorBidi" w:cstheme="majorBidi"/>
        </w:rPr>
      </w:pPr>
    </w:p>
    <w:p w14:paraId="48B12297" w14:textId="77777777" w:rsidR="00E92A78" w:rsidRPr="003D5E02" w:rsidRDefault="00E92A78" w:rsidP="00E92A78">
      <w:pPr>
        <w:pStyle w:val="ListParagraph"/>
        <w:ind w:left="360"/>
        <w:rPr>
          <w:rFonts w:asciiTheme="majorBidi" w:hAnsiTheme="majorBidi" w:cstheme="majorBidi"/>
        </w:rPr>
      </w:pPr>
    </w:p>
    <w:p w14:paraId="744B8BB3" w14:textId="77777777" w:rsidR="00E92A78" w:rsidRPr="003D5E02" w:rsidRDefault="00E92A78" w:rsidP="00E92A78">
      <w:pPr>
        <w:pStyle w:val="ListParagraph"/>
        <w:ind w:left="360"/>
        <w:rPr>
          <w:rFonts w:asciiTheme="majorBidi" w:hAnsiTheme="majorBidi" w:cstheme="majorBidi"/>
        </w:rPr>
      </w:pPr>
    </w:p>
    <w:p w14:paraId="2CE54690" w14:textId="77777777" w:rsidR="00E92A78" w:rsidRPr="003D5E02" w:rsidRDefault="00E92A78" w:rsidP="00E92A78">
      <w:pPr>
        <w:pStyle w:val="ListParagraph"/>
        <w:ind w:left="360"/>
        <w:rPr>
          <w:rFonts w:asciiTheme="majorBidi" w:hAnsiTheme="majorBidi" w:cstheme="majorBidi"/>
        </w:rPr>
      </w:pPr>
    </w:p>
    <w:p w14:paraId="6F0595BE" w14:textId="77777777" w:rsidR="00E92A78" w:rsidRPr="003D5E02" w:rsidRDefault="00E92A78" w:rsidP="00E92A78">
      <w:pPr>
        <w:pStyle w:val="ListParagraph"/>
        <w:ind w:left="360"/>
        <w:rPr>
          <w:rFonts w:asciiTheme="majorBidi" w:hAnsiTheme="majorBidi" w:cstheme="majorBidi"/>
        </w:rPr>
      </w:pPr>
    </w:p>
    <w:p w14:paraId="2768116F" w14:textId="0D3A9292" w:rsidR="00E36B02" w:rsidRPr="003D5E02" w:rsidRDefault="00E92A78" w:rsidP="00E92A78">
      <w:pPr>
        <w:pStyle w:val="ListParagraph"/>
        <w:numPr>
          <w:ilvl w:val="0"/>
          <w:numId w:val="6"/>
        </w:numPr>
        <w:rPr>
          <w:rFonts w:asciiTheme="majorBidi" w:hAnsiTheme="majorBidi" w:cstheme="majorBidi"/>
        </w:rPr>
      </w:pPr>
      <w:ins w:id="44" w:author="فاطمه باقر بن جواد المطاوعه" w:date="2023-06-12T15:51:00Z">
        <w:r w:rsidRPr="003D5E02">
          <w:rPr>
            <w:rFonts w:asciiTheme="majorBidi" w:hAnsiTheme="majorBidi" w:cstheme="majorBidi"/>
            <w:noProof/>
            <w:rtl/>
          </w:rPr>
          <w:drawing>
            <wp:anchor distT="0" distB="0" distL="114300" distR="114300" simplePos="0" relativeHeight="251743232" behindDoc="1" locked="0" layoutInCell="1" allowOverlap="1" wp14:anchorId="73C48348" wp14:editId="145BDD61">
              <wp:simplePos x="0" y="0"/>
              <wp:positionH relativeFrom="column">
                <wp:posOffset>55245</wp:posOffset>
              </wp:positionH>
              <wp:positionV relativeFrom="paragraph">
                <wp:posOffset>292735</wp:posOffset>
              </wp:positionV>
              <wp:extent cx="5274310" cy="1845310"/>
              <wp:effectExtent l="57150" t="57150" r="59690" b="59690"/>
              <wp:wrapTight wrapText="bothSides">
                <wp:wrapPolygon edited="0">
                  <wp:start x="-234" y="-669"/>
                  <wp:lineTo x="-234" y="22076"/>
                  <wp:lineTo x="21766" y="22076"/>
                  <wp:lineTo x="21766" y="-669"/>
                  <wp:lineTo x="-234" y="-669"/>
                </wp:wrapPolygon>
              </wp:wrapTight>
              <wp:docPr id="451247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796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74310" cy="1845310"/>
                      </a:xfrm>
                      <a:prstGeom prst="rect">
                        <a:avLst/>
                      </a:prstGeom>
                      <a:ln w="57150">
                        <a:solidFill>
                          <a:schemeClr val="accent1">
                            <a:lumMod val="40000"/>
                            <a:lumOff val="60000"/>
                          </a:schemeClr>
                        </a:solidFill>
                      </a:ln>
                    </pic:spPr>
                  </pic:pic>
                </a:graphicData>
              </a:graphic>
            </wp:anchor>
          </w:drawing>
        </w:r>
      </w:ins>
      <w:r w:rsidR="00507896" w:rsidRPr="003D5E02">
        <w:rPr>
          <w:rFonts w:asciiTheme="majorBidi" w:hAnsiTheme="majorBidi" w:cstheme="majorBidi"/>
          <w:noProof/>
        </w:rPr>
        <mc:AlternateContent>
          <mc:Choice Requires="wps">
            <w:drawing>
              <wp:anchor distT="0" distB="0" distL="114300" distR="114300" simplePos="0" relativeHeight="251745280" behindDoc="1" locked="0" layoutInCell="1" allowOverlap="1" wp14:anchorId="787C4C10" wp14:editId="234886C4">
                <wp:simplePos x="0" y="0"/>
                <wp:positionH relativeFrom="margin">
                  <wp:align>left</wp:align>
                </wp:positionH>
                <wp:positionV relativeFrom="paragraph">
                  <wp:posOffset>2191385</wp:posOffset>
                </wp:positionV>
                <wp:extent cx="5274310" cy="211455"/>
                <wp:effectExtent l="0" t="0" r="2540" b="0"/>
                <wp:wrapTight wrapText="bothSides">
                  <wp:wrapPolygon edited="0">
                    <wp:start x="0" y="0"/>
                    <wp:lineTo x="0" y="19459"/>
                    <wp:lineTo x="21532" y="19459"/>
                    <wp:lineTo x="21532" y="0"/>
                    <wp:lineTo x="0" y="0"/>
                  </wp:wrapPolygon>
                </wp:wrapTight>
                <wp:docPr id="700831932" name="Text Box 1"/>
                <wp:cNvGraphicFramePr/>
                <a:graphic xmlns:a="http://schemas.openxmlformats.org/drawingml/2006/main">
                  <a:graphicData uri="http://schemas.microsoft.com/office/word/2010/wordprocessingShape">
                    <wps:wsp>
                      <wps:cNvSpPr txBox="1"/>
                      <wps:spPr>
                        <a:xfrm>
                          <a:off x="0" y="0"/>
                          <a:ext cx="5274310" cy="211455"/>
                        </a:xfrm>
                        <a:prstGeom prst="rect">
                          <a:avLst/>
                        </a:prstGeom>
                        <a:solidFill>
                          <a:prstClr val="white"/>
                        </a:solidFill>
                        <a:ln>
                          <a:noFill/>
                        </a:ln>
                      </wps:spPr>
                      <wps:txbx>
                        <w:txbxContent>
                          <w:p w14:paraId="7AB1D1D6" w14:textId="4D2C3B54" w:rsidR="00507896" w:rsidRPr="006654D6" w:rsidRDefault="00507896" w:rsidP="00507896">
                            <w:pPr>
                              <w:pStyle w:val="Caption"/>
                              <w:jc w:val="center"/>
                              <w:rPr>
                                <w:rFonts w:cs="Arial"/>
                                <w:noProof/>
                              </w:rPr>
                            </w:pPr>
                            <w:bookmarkStart w:id="45" w:name="_Toc137670863"/>
                            <w:r>
                              <w:t xml:space="preserve">Figure </w:t>
                            </w:r>
                            <w:r w:rsidR="00000000">
                              <w:fldChar w:fldCharType="begin"/>
                            </w:r>
                            <w:r w:rsidR="00000000">
                              <w:instrText xml:space="preserve"> SEQ Figure \* ARABIC </w:instrText>
                            </w:r>
                            <w:r w:rsidR="00000000">
                              <w:fldChar w:fldCharType="separate"/>
                            </w:r>
                            <w:r w:rsidR="00E64CCD">
                              <w:rPr>
                                <w:noProof/>
                              </w:rPr>
                              <w:t>14</w:t>
                            </w:r>
                            <w:r w:rsidR="00000000">
                              <w:rPr>
                                <w:noProof/>
                              </w:rPr>
                              <w:fldChar w:fldCharType="end"/>
                            </w:r>
                            <w:r>
                              <w:t xml:space="preserve"> - ARP poisoning Window</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C4C10" id="_x0000_s1041" type="#_x0000_t202" style="position:absolute;left:0;text-align:left;margin-left:0;margin-top:172.55pt;width:415.3pt;height:16.65pt;z-index:-251571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" stroked="f">
                <v:textbox inset="0,0,0,0">
                  <w:txbxContent>
                    <w:p w14:paraId="7AB1D1D6" w14:textId="4D2C3B54" w:rsidR="00507896" w:rsidRPr="006654D6" w:rsidRDefault="00507896" w:rsidP="00507896">
                      <w:pPr>
                        <w:pStyle w:val="Caption"/>
                        <w:jc w:val="center"/>
                        <w:rPr>
                          <w:rFonts w:cs="Arial"/>
                          <w:noProof/>
                        </w:rPr>
                      </w:pPr>
                      <w:bookmarkStart w:id="46" w:name="_Toc137670863"/>
                      <w:r>
                        <w:t xml:space="preserve">Figure </w:t>
                      </w:r>
                      <w:r w:rsidR="00000000">
                        <w:fldChar w:fldCharType="begin"/>
                      </w:r>
                      <w:r w:rsidR="00000000">
                        <w:instrText xml:space="preserve"> SEQ Figure \* ARABIC </w:instrText>
                      </w:r>
                      <w:r w:rsidR="00000000">
                        <w:fldChar w:fldCharType="separate"/>
                      </w:r>
                      <w:r w:rsidR="00E64CCD">
                        <w:rPr>
                          <w:noProof/>
                        </w:rPr>
                        <w:t>14</w:t>
                      </w:r>
                      <w:r w:rsidR="00000000">
                        <w:rPr>
                          <w:noProof/>
                        </w:rPr>
                        <w:fldChar w:fldCharType="end"/>
                      </w:r>
                      <w:r>
                        <w:t xml:space="preserve"> - ARP poisoning Window</w:t>
                      </w:r>
                      <w:bookmarkEnd w:id="46"/>
                    </w:p>
                  </w:txbxContent>
                </v:textbox>
                <w10:wrap type="tight" anchorx="margin"/>
              </v:shape>
            </w:pict>
          </mc:Fallback>
        </mc:AlternateContent>
      </w:r>
      <w:r w:rsidR="00507896" w:rsidRPr="003D5E02">
        <w:rPr>
          <w:rFonts w:asciiTheme="majorBidi" w:hAnsiTheme="majorBidi" w:cstheme="majorBidi"/>
        </w:rPr>
        <w:t xml:space="preserve">We will choose the </w:t>
      </w:r>
      <w:r w:rsidR="00507896" w:rsidRPr="003D5E02">
        <w:rPr>
          <w:rFonts w:asciiTheme="majorBidi" w:hAnsiTheme="majorBidi" w:cstheme="majorBidi"/>
          <w:sz w:val="24"/>
          <w:szCs w:val="24"/>
        </w:rPr>
        <w:t>default</w:t>
      </w:r>
      <w:r w:rsidR="00507896" w:rsidRPr="003D5E02">
        <w:rPr>
          <w:rFonts w:asciiTheme="majorBidi" w:hAnsiTheme="majorBidi" w:cstheme="majorBidi"/>
        </w:rPr>
        <w:t xml:space="preserve"> values</w:t>
      </w:r>
    </w:p>
    <w:p w14:paraId="2A90FB8B" w14:textId="77777777" w:rsidR="00E92A78" w:rsidRPr="003D5E02" w:rsidRDefault="00E92A78" w:rsidP="00E92A78">
      <w:pPr>
        <w:pStyle w:val="ListParagraph"/>
        <w:ind w:left="360"/>
        <w:rPr>
          <w:rFonts w:asciiTheme="majorBidi" w:hAnsiTheme="majorBidi" w:cstheme="majorBidi"/>
        </w:rPr>
      </w:pPr>
    </w:p>
    <w:p w14:paraId="2FF7073A" w14:textId="3AEBE480" w:rsidR="00507896" w:rsidRPr="003D5E02" w:rsidRDefault="00411F07" w:rsidP="00507896">
      <w:pPr>
        <w:pStyle w:val="ListParagraph"/>
        <w:numPr>
          <w:ilvl w:val="0"/>
          <w:numId w:val="6"/>
        </w:numPr>
        <w:rPr>
          <w:rFonts w:asciiTheme="majorBidi" w:hAnsiTheme="majorBidi" w:cstheme="majorBidi"/>
        </w:rPr>
      </w:pPr>
      <w:ins w:id="47" w:author="فاطمه باقر بن جواد المطاوعه" w:date="2023-06-12T15:54:00Z">
        <w:r w:rsidRPr="003D5E02">
          <w:rPr>
            <w:rFonts w:asciiTheme="majorBidi" w:hAnsiTheme="majorBidi" w:cstheme="majorBidi"/>
            <w:noProof/>
            <w:rtl/>
          </w:rPr>
          <w:drawing>
            <wp:anchor distT="0" distB="0" distL="114300" distR="114300" simplePos="0" relativeHeight="251749376" behindDoc="1" locked="0" layoutInCell="1" allowOverlap="1" wp14:anchorId="132AC17E" wp14:editId="27103304">
              <wp:simplePos x="0" y="0"/>
              <wp:positionH relativeFrom="column">
                <wp:posOffset>243840</wp:posOffset>
              </wp:positionH>
              <wp:positionV relativeFrom="paragraph">
                <wp:posOffset>2375444</wp:posOffset>
              </wp:positionV>
              <wp:extent cx="5274310" cy="1762760"/>
              <wp:effectExtent l="57150" t="57150" r="59690" b="66040"/>
              <wp:wrapTight wrapText="bothSides">
                <wp:wrapPolygon edited="0">
                  <wp:start x="-234" y="-700"/>
                  <wp:lineTo x="-234" y="22176"/>
                  <wp:lineTo x="21766" y="22176"/>
                  <wp:lineTo x="21766" y="-700"/>
                  <wp:lineTo x="-234" y="-700"/>
                </wp:wrapPolygon>
              </wp:wrapTight>
              <wp:docPr id="214362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599"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a:ln w="57150">
                        <a:solidFill>
                          <a:schemeClr val="accent1">
                            <a:lumMod val="40000"/>
                            <a:lumOff val="60000"/>
                          </a:schemeClr>
                        </a:solidFill>
                      </a:ln>
                    </pic:spPr>
                  </pic:pic>
                </a:graphicData>
              </a:graphic>
            </wp:anchor>
          </w:drawing>
        </w:r>
      </w:ins>
      <w:r w:rsidRPr="003D5E02">
        <w:rPr>
          <w:rFonts w:asciiTheme="majorBidi" w:hAnsiTheme="majorBidi" w:cstheme="majorBidi"/>
          <w:noProof/>
        </w:rPr>
        <mc:AlternateContent>
          <mc:Choice Requires="wps">
            <w:drawing>
              <wp:anchor distT="0" distB="0" distL="114300" distR="114300" simplePos="0" relativeHeight="251751424" behindDoc="1" locked="0" layoutInCell="1" allowOverlap="1" wp14:anchorId="79B4E268" wp14:editId="3381E16B">
                <wp:simplePos x="0" y="0"/>
                <wp:positionH relativeFrom="column">
                  <wp:posOffset>241300</wp:posOffset>
                </wp:positionH>
                <wp:positionV relativeFrom="paragraph">
                  <wp:posOffset>2077176</wp:posOffset>
                </wp:positionV>
                <wp:extent cx="5274310" cy="203200"/>
                <wp:effectExtent l="0" t="0" r="2540" b="6350"/>
                <wp:wrapTight wrapText="bothSides">
                  <wp:wrapPolygon edited="0">
                    <wp:start x="0" y="0"/>
                    <wp:lineTo x="0" y="20250"/>
                    <wp:lineTo x="21532" y="20250"/>
                    <wp:lineTo x="21532" y="0"/>
                    <wp:lineTo x="0" y="0"/>
                  </wp:wrapPolygon>
                </wp:wrapTight>
                <wp:docPr id="1094652833" name="Text Box 1"/>
                <wp:cNvGraphicFramePr/>
                <a:graphic xmlns:a="http://schemas.openxmlformats.org/drawingml/2006/main">
                  <a:graphicData uri="http://schemas.microsoft.com/office/word/2010/wordprocessingShape">
                    <wps:wsp>
                      <wps:cNvSpPr txBox="1"/>
                      <wps:spPr>
                        <a:xfrm>
                          <a:off x="0" y="0"/>
                          <a:ext cx="5274310" cy="203200"/>
                        </a:xfrm>
                        <a:prstGeom prst="rect">
                          <a:avLst/>
                        </a:prstGeom>
                        <a:solidFill>
                          <a:prstClr val="white"/>
                        </a:solidFill>
                        <a:ln>
                          <a:noFill/>
                        </a:ln>
                      </wps:spPr>
                      <wps:txbx>
                        <w:txbxContent>
                          <w:p w14:paraId="05F29C79" w14:textId="4978E91E" w:rsidR="00E36B02" w:rsidRPr="005A1F0F" w:rsidRDefault="00E36B02" w:rsidP="00E36B02">
                            <w:pPr>
                              <w:pStyle w:val="Caption"/>
                              <w:jc w:val="center"/>
                              <w:rPr>
                                <w:rFonts w:cs="Arial"/>
                                <w:noProof/>
                              </w:rPr>
                            </w:pPr>
                            <w:bookmarkStart w:id="48" w:name="_Toc137670864"/>
                            <w:r>
                              <w:t xml:space="preserve">Figure </w:t>
                            </w:r>
                            <w:r w:rsidR="00000000">
                              <w:fldChar w:fldCharType="begin"/>
                            </w:r>
                            <w:r w:rsidR="00000000">
                              <w:instrText xml:space="preserve"> SEQ Figure \* ARABIC </w:instrText>
                            </w:r>
                            <w:r w:rsidR="00000000">
                              <w:fldChar w:fldCharType="separate"/>
                            </w:r>
                            <w:r w:rsidR="00E64CCD">
                              <w:rPr>
                                <w:noProof/>
                              </w:rPr>
                              <w:t>15</w:t>
                            </w:r>
                            <w:r w:rsidR="00000000">
                              <w:rPr>
                                <w:noProof/>
                              </w:rPr>
                              <w:fldChar w:fldCharType="end"/>
                            </w:r>
                            <w:r>
                              <w:t xml:space="preserve"> - </w:t>
                            </w:r>
                            <w:r w:rsidRPr="001F51F0">
                              <w:t xml:space="preserve">ARP Traffic from Wireshark - </w:t>
                            </w:r>
                            <w:r w:rsidR="00411F07">
                              <w:t>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268" id="_x0000_s1042" type="#_x0000_t202" style="position:absolute;left:0;text-align:left;margin-left:19pt;margin-top:163.55pt;width:415.3pt;height:16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" stroked="f">
                <v:textbox inset="0,0,0,0">
                  <w:txbxContent>
                    <w:p w14:paraId="05F29C79" w14:textId="4978E91E" w:rsidR="00E36B02" w:rsidRPr="005A1F0F" w:rsidRDefault="00E36B02" w:rsidP="00E36B02">
                      <w:pPr>
                        <w:pStyle w:val="Caption"/>
                        <w:jc w:val="center"/>
                        <w:rPr>
                          <w:rFonts w:cs="Arial"/>
                          <w:noProof/>
                        </w:rPr>
                      </w:pPr>
                      <w:bookmarkStart w:id="49" w:name="_Toc137670864"/>
                      <w:r>
                        <w:t xml:space="preserve">Figure </w:t>
                      </w:r>
                      <w:r w:rsidR="00000000">
                        <w:fldChar w:fldCharType="begin"/>
                      </w:r>
                      <w:r w:rsidR="00000000">
                        <w:instrText xml:space="preserve"> SEQ Figure \* ARABIC </w:instrText>
                      </w:r>
                      <w:r w:rsidR="00000000">
                        <w:fldChar w:fldCharType="separate"/>
                      </w:r>
                      <w:r w:rsidR="00E64CCD">
                        <w:rPr>
                          <w:noProof/>
                        </w:rPr>
                        <w:t>15</w:t>
                      </w:r>
                      <w:r w:rsidR="00000000">
                        <w:rPr>
                          <w:noProof/>
                        </w:rPr>
                        <w:fldChar w:fldCharType="end"/>
                      </w:r>
                      <w:r>
                        <w:t xml:space="preserve"> - </w:t>
                      </w:r>
                      <w:r w:rsidRPr="001F51F0">
                        <w:t xml:space="preserve">ARP Traffic from Wireshark - </w:t>
                      </w:r>
                      <w:r w:rsidR="00411F07">
                        <w:t>a</w:t>
                      </w:r>
                      <w:bookmarkEnd w:id="49"/>
                    </w:p>
                  </w:txbxContent>
                </v:textbox>
                <w10:wrap type="tight"/>
              </v:shape>
            </w:pict>
          </mc:Fallback>
        </mc:AlternateContent>
      </w:r>
      <w:ins w:id="50" w:author="فاطمه باقر بن جواد المطاوعه" w:date="2023-06-12T15:54:00Z">
        <w:r w:rsidRPr="003D5E02">
          <w:rPr>
            <w:rFonts w:asciiTheme="majorBidi" w:hAnsiTheme="majorBidi" w:cstheme="majorBidi"/>
            <w:noProof/>
            <w:rtl/>
          </w:rPr>
          <w:drawing>
            <wp:anchor distT="0" distB="0" distL="114300" distR="114300" simplePos="0" relativeHeight="251746304" behindDoc="1" locked="0" layoutInCell="1" allowOverlap="1" wp14:anchorId="42B84CA2" wp14:editId="3066CD58">
              <wp:simplePos x="0" y="0"/>
              <wp:positionH relativeFrom="column">
                <wp:posOffset>230505</wp:posOffset>
              </wp:positionH>
              <wp:positionV relativeFrom="paragraph">
                <wp:posOffset>450940</wp:posOffset>
              </wp:positionV>
              <wp:extent cx="5274310" cy="1534160"/>
              <wp:effectExtent l="57150" t="57150" r="59690" b="66040"/>
              <wp:wrapTight wrapText="bothSides">
                <wp:wrapPolygon edited="0">
                  <wp:start x="-234" y="-805"/>
                  <wp:lineTo x="-234" y="22262"/>
                  <wp:lineTo x="21766" y="22262"/>
                  <wp:lineTo x="21766" y="-805"/>
                  <wp:lineTo x="-234" y="-805"/>
                </wp:wrapPolygon>
              </wp:wrapTight>
              <wp:docPr id="13941886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8698" name="Picture 1"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534160"/>
                      </a:xfrm>
                      <a:prstGeom prst="rect">
                        <a:avLst/>
                      </a:prstGeom>
                      <a:ln w="57150">
                        <a:solidFill>
                          <a:schemeClr val="accent1">
                            <a:lumMod val="40000"/>
                            <a:lumOff val="60000"/>
                          </a:schemeClr>
                        </a:solidFill>
                      </a:ln>
                    </pic:spPr>
                  </pic:pic>
                </a:graphicData>
              </a:graphic>
            </wp:anchor>
          </w:drawing>
        </w:r>
      </w:ins>
      <w:r w:rsidRPr="003D5E02">
        <w:rPr>
          <w:rFonts w:asciiTheme="majorBidi" w:hAnsiTheme="majorBidi" w:cstheme="majorBidi"/>
          <w:noProof/>
        </w:rPr>
        <mc:AlternateContent>
          <mc:Choice Requires="wps">
            <w:drawing>
              <wp:anchor distT="0" distB="0" distL="114300" distR="114300" simplePos="0" relativeHeight="251748352" behindDoc="1" locked="0" layoutInCell="1" allowOverlap="1" wp14:anchorId="1D8F0C21" wp14:editId="72E06F06">
                <wp:simplePos x="0" y="0"/>
                <wp:positionH relativeFrom="margin">
                  <wp:align>right</wp:align>
                </wp:positionH>
                <wp:positionV relativeFrom="paragraph">
                  <wp:posOffset>4247424</wp:posOffset>
                </wp:positionV>
                <wp:extent cx="5274310" cy="152400"/>
                <wp:effectExtent l="0" t="0" r="2540" b="0"/>
                <wp:wrapTight wrapText="bothSides">
                  <wp:wrapPolygon edited="0">
                    <wp:start x="0" y="0"/>
                    <wp:lineTo x="0" y="18900"/>
                    <wp:lineTo x="21532" y="18900"/>
                    <wp:lineTo x="21532" y="0"/>
                    <wp:lineTo x="0" y="0"/>
                  </wp:wrapPolygon>
                </wp:wrapTight>
                <wp:docPr id="1288532479" name="Text Box 1"/>
                <wp:cNvGraphicFramePr/>
                <a:graphic xmlns:a="http://schemas.openxmlformats.org/drawingml/2006/main">
                  <a:graphicData uri="http://schemas.microsoft.com/office/word/2010/wordprocessingShape">
                    <wps:wsp>
                      <wps:cNvSpPr txBox="1"/>
                      <wps:spPr>
                        <a:xfrm>
                          <a:off x="0" y="0"/>
                          <a:ext cx="5274310" cy="152400"/>
                        </a:xfrm>
                        <a:prstGeom prst="rect">
                          <a:avLst/>
                        </a:prstGeom>
                        <a:solidFill>
                          <a:prstClr val="white"/>
                        </a:solidFill>
                        <a:ln>
                          <a:noFill/>
                        </a:ln>
                      </wps:spPr>
                      <wps:txbx>
                        <w:txbxContent>
                          <w:p w14:paraId="1B70BB28" w14:textId="2F8B6129" w:rsidR="00E36B02" w:rsidRPr="005154C9" w:rsidRDefault="00E36B02" w:rsidP="00E36B02">
                            <w:pPr>
                              <w:pStyle w:val="Caption"/>
                              <w:jc w:val="center"/>
                              <w:rPr>
                                <w:rFonts w:cs="Arial"/>
                                <w:noProof/>
                              </w:rPr>
                            </w:pPr>
                            <w:bookmarkStart w:id="51" w:name="_Toc137670865"/>
                            <w:r>
                              <w:t xml:space="preserve">Figure </w:t>
                            </w:r>
                            <w:r w:rsidR="00000000">
                              <w:fldChar w:fldCharType="begin"/>
                            </w:r>
                            <w:r w:rsidR="00000000">
                              <w:instrText xml:space="preserve"> SEQ Figure \* ARABIC </w:instrText>
                            </w:r>
                            <w:r w:rsidR="00000000">
                              <w:fldChar w:fldCharType="separate"/>
                            </w:r>
                            <w:r w:rsidR="00E64CCD">
                              <w:rPr>
                                <w:noProof/>
                              </w:rPr>
                              <w:t>16</w:t>
                            </w:r>
                            <w:r w:rsidR="00000000">
                              <w:rPr>
                                <w:noProof/>
                              </w:rPr>
                              <w:fldChar w:fldCharType="end"/>
                            </w:r>
                            <w:r>
                              <w:t xml:space="preserve"> -</w:t>
                            </w:r>
                            <w:r w:rsidRPr="00BC40E9">
                              <w:t xml:space="preserve"> ARP Traffic from Wireshark - </w:t>
                            </w:r>
                            <w:r w:rsidR="00411F07">
                              <w:t>b</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F0C21" id="_x0000_s1043" type="#_x0000_t202" style="position:absolute;left:0;text-align:left;margin-left:364.1pt;margin-top:334.45pt;width:415.3pt;height:12pt;z-index:-251568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NHwIAAEMEAAAOAAAAZHJzL2Uyb0RvYy54bWysU01v2zAMvQ/YfxB0X5xk7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" stroked="f">
                <v:textbox inset="0,0,0,0">
                  <w:txbxContent>
                    <w:p w14:paraId="1B70BB28" w14:textId="2F8B6129" w:rsidR="00E36B02" w:rsidRPr="005154C9" w:rsidRDefault="00E36B02" w:rsidP="00E36B02">
                      <w:pPr>
                        <w:pStyle w:val="Caption"/>
                        <w:jc w:val="center"/>
                        <w:rPr>
                          <w:rFonts w:cs="Arial"/>
                          <w:noProof/>
                        </w:rPr>
                      </w:pPr>
                      <w:bookmarkStart w:id="52" w:name="_Toc137670865"/>
                      <w:r>
                        <w:t xml:space="preserve">Figure </w:t>
                      </w:r>
                      <w:r w:rsidR="00000000">
                        <w:fldChar w:fldCharType="begin"/>
                      </w:r>
                      <w:r w:rsidR="00000000">
                        <w:instrText xml:space="preserve"> SEQ Figure \* ARABIC </w:instrText>
                      </w:r>
                      <w:r w:rsidR="00000000">
                        <w:fldChar w:fldCharType="separate"/>
                      </w:r>
                      <w:r w:rsidR="00E64CCD">
                        <w:rPr>
                          <w:noProof/>
                        </w:rPr>
                        <w:t>16</w:t>
                      </w:r>
                      <w:r w:rsidR="00000000">
                        <w:rPr>
                          <w:noProof/>
                        </w:rPr>
                        <w:fldChar w:fldCharType="end"/>
                      </w:r>
                      <w:r>
                        <w:t xml:space="preserve"> -</w:t>
                      </w:r>
                      <w:r w:rsidRPr="00BC40E9">
                        <w:t xml:space="preserve"> ARP Traffic from Wireshark - </w:t>
                      </w:r>
                      <w:r w:rsidR="00411F07">
                        <w:t>b</w:t>
                      </w:r>
                      <w:bookmarkEnd w:id="52"/>
                    </w:p>
                  </w:txbxContent>
                </v:textbox>
                <w10:wrap type="tight" anchorx="margin"/>
              </v:shape>
            </w:pict>
          </mc:Fallback>
        </mc:AlternateContent>
      </w:r>
      <w:r w:rsidR="00E36B02" w:rsidRPr="003D5E02">
        <w:rPr>
          <w:rFonts w:asciiTheme="majorBidi" w:hAnsiTheme="majorBidi" w:cstheme="majorBidi"/>
        </w:rPr>
        <w:t xml:space="preserve">Wireshark started to capture traffics </w:t>
      </w:r>
      <w:r w:rsidR="00E36B02" w:rsidRPr="003D5E02">
        <w:rPr>
          <w:rFonts w:asciiTheme="majorBidi" w:hAnsiTheme="majorBidi" w:cstheme="majorBidi"/>
          <w:sz w:val="24"/>
          <w:szCs w:val="24"/>
        </w:rPr>
        <w:t>coming</w:t>
      </w:r>
      <w:r w:rsidR="00E36B02" w:rsidRPr="003D5E02">
        <w:rPr>
          <w:rFonts w:asciiTheme="majorBidi" w:hAnsiTheme="majorBidi" w:cstheme="majorBidi"/>
        </w:rPr>
        <w:t xml:space="preserve"> from ARP packets</w:t>
      </w:r>
    </w:p>
    <w:p w14:paraId="11139133" w14:textId="77777777" w:rsidR="00E92A78" w:rsidRPr="003D5E02" w:rsidRDefault="00E92A78" w:rsidP="000E415C">
      <w:pPr>
        <w:rPr>
          <w:rFonts w:asciiTheme="majorBidi" w:hAnsiTheme="majorBidi" w:cstheme="majorBidi"/>
        </w:rPr>
      </w:pPr>
    </w:p>
    <w:p w14:paraId="2400DC02" w14:textId="170EDE03" w:rsidR="00507896" w:rsidRPr="003D5E02" w:rsidRDefault="00475F8F" w:rsidP="004B6C28">
      <w:pPr>
        <w:pStyle w:val="ListParagraph"/>
        <w:numPr>
          <w:ilvl w:val="0"/>
          <w:numId w:val="6"/>
        </w:numPr>
        <w:rPr>
          <w:rFonts w:asciiTheme="majorBidi" w:hAnsiTheme="majorBidi" w:cstheme="majorBidi"/>
        </w:rPr>
      </w:pPr>
      <w:r w:rsidRPr="003D5E02">
        <w:rPr>
          <w:rFonts w:asciiTheme="majorBidi" w:hAnsiTheme="majorBidi" w:cstheme="majorBidi"/>
        </w:rPr>
        <w:t xml:space="preserve">To make sure that the attack successfully implemented, we will go to the windows machine and see the mac address for the default </w:t>
      </w:r>
      <w:r w:rsidRPr="003D5E02">
        <w:rPr>
          <w:rFonts w:asciiTheme="majorBidi" w:hAnsiTheme="majorBidi" w:cstheme="majorBidi"/>
          <w:sz w:val="24"/>
          <w:szCs w:val="24"/>
        </w:rPr>
        <w:t>gateway</w:t>
      </w:r>
      <w:r w:rsidRPr="003D5E02">
        <w:rPr>
          <w:rFonts w:asciiTheme="majorBidi" w:hAnsiTheme="majorBidi" w:cstheme="majorBidi"/>
        </w:rPr>
        <w:t xml:space="preserve"> (the last four bit is a7-ef for 192.168.0.61)</w:t>
      </w:r>
    </w:p>
    <w:p w14:paraId="7EEF8FFF" w14:textId="5DA9F370" w:rsidR="00475F8F" w:rsidRPr="003D5E02" w:rsidRDefault="00475F8F" w:rsidP="00475F8F">
      <w:pPr>
        <w:pStyle w:val="ListParagraph"/>
        <w:rPr>
          <w:rFonts w:asciiTheme="majorBidi" w:hAnsiTheme="majorBidi" w:cstheme="majorBidi"/>
        </w:rPr>
      </w:pPr>
      <w:ins w:id="53" w:author="فاطمه باقر بن جواد المطاوعه" w:date="2023-06-12T15:56:00Z">
        <w:r w:rsidRPr="003D5E02">
          <w:rPr>
            <w:rFonts w:asciiTheme="majorBidi" w:hAnsiTheme="majorBidi" w:cstheme="majorBidi"/>
            <w:noProof/>
            <w:rtl/>
          </w:rPr>
          <w:drawing>
            <wp:anchor distT="0" distB="0" distL="114300" distR="114300" simplePos="0" relativeHeight="251752448" behindDoc="1" locked="0" layoutInCell="1" allowOverlap="1" wp14:anchorId="3E536958" wp14:editId="18B18BDB">
              <wp:simplePos x="0" y="0"/>
              <wp:positionH relativeFrom="column">
                <wp:posOffset>306705</wp:posOffset>
              </wp:positionH>
              <wp:positionV relativeFrom="paragraph">
                <wp:posOffset>124883</wp:posOffset>
              </wp:positionV>
              <wp:extent cx="4248743" cy="590632"/>
              <wp:effectExtent l="57150" t="57150" r="57150" b="57150"/>
              <wp:wrapTight wrapText="bothSides">
                <wp:wrapPolygon edited="0">
                  <wp:start x="-291" y="-2090"/>
                  <wp:lineTo x="-291" y="22994"/>
                  <wp:lineTo x="21794" y="22994"/>
                  <wp:lineTo x="21794" y="-2090"/>
                  <wp:lineTo x="-291" y="-2090"/>
                </wp:wrapPolygon>
              </wp:wrapTight>
              <wp:docPr id="213393189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1890" name="Picture 1" descr="A screenshot of a computer screen&#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4248743" cy="590632"/>
                      </a:xfrm>
                      <a:prstGeom prst="rect">
                        <a:avLst/>
                      </a:prstGeom>
                      <a:ln w="57150">
                        <a:solidFill>
                          <a:schemeClr val="accent1">
                            <a:lumMod val="40000"/>
                            <a:lumOff val="60000"/>
                          </a:schemeClr>
                        </a:solidFill>
                      </a:ln>
                    </pic:spPr>
                  </pic:pic>
                </a:graphicData>
              </a:graphic>
            </wp:anchor>
          </w:drawing>
        </w:r>
      </w:ins>
    </w:p>
    <w:p w14:paraId="059D4F15" w14:textId="6FAFC829" w:rsidR="00475F8F" w:rsidRPr="003D5E02" w:rsidRDefault="00475F8F" w:rsidP="00475F8F">
      <w:pPr>
        <w:keepNext/>
        <w:rPr>
          <w:rFonts w:asciiTheme="majorBidi" w:hAnsiTheme="majorBidi" w:cstheme="majorBidi"/>
        </w:rPr>
      </w:pPr>
    </w:p>
    <w:p w14:paraId="6D47461D" w14:textId="6FAFBAF1" w:rsidR="00507896" w:rsidRPr="003D5E02" w:rsidRDefault="00475F8F" w:rsidP="00507896">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54496" behindDoc="1" locked="0" layoutInCell="1" allowOverlap="1" wp14:anchorId="64041A25" wp14:editId="6E4F1D0F">
                <wp:simplePos x="0" y="0"/>
                <wp:positionH relativeFrom="column">
                  <wp:posOffset>306705</wp:posOffset>
                </wp:positionH>
                <wp:positionV relativeFrom="paragraph">
                  <wp:posOffset>196850</wp:posOffset>
                </wp:positionV>
                <wp:extent cx="4248150" cy="168910"/>
                <wp:effectExtent l="0" t="0" r="0" b="2540"/>
                <wp:wrapTight wrapText="bothSides">
                  <wp:wrapPolygon edited="0">
                    <wp:start x="0" y="0"/>
                    <wp:lineTo x="0" y="19489"/>
                    <wp:lineTo x="21503" y="19489"/>
                    <wp:lineTo x="21503" y="0"/>
                    <wp:lineTo x="0" y="0"/>
                  </wp:wrapPolygon>
                </wp:wrapTight>
                <wp:docPr id="537464432" name="Text Box 1"/>
                <wp:cNvGraphicFramePr/>
                <a:graphic xmlns:a="http://schemas.openxmlformats.org/drawingml/2006/main">
                  <a:graphicData uri="http://schemas.microsoft.com/office/word/2010/wordprocessingShape">
                    <wps:wsp>
                      <wps:cNvSpPr txBox="1"/>
                      <wps:spPr>
                        <a:xfrm>
                          <a:off x="0" y="0"/>
                          <a:ext cx="4248150" cy="168910"/>
                        </a:xfrm>
                        <a:prstGeom prst="rect">
                          <a:avLst/>
                        </a:prstGeom>
                        <a:solidFill>
                          <a:prstClr val="white"/>
                        </a:solidFill>
                        <a:ln>
                          <a:noFill/>
                        </a:ln>
                      </wps:spPr>
                      <wps:txbx>
                        <w:txbxContent>
                          <w:p w14:paraId="76DF8443" w14:textId="340FF2C0" w:rsidR="00475F8F" w:rsidRPr="00683C11" w:rsidRDefault="00475F8F" w:rsidP="00475F8F">
                            <w:pPr>
                              <w:pStyle w:val="Caption"/>
                              <w:jc w:val="center"/>
                              <w:rPr>
                                <w:rFonts w:cs="Arial"/>
                                <w:noProof/>
                              </w:rPr>
                            </w:pPr>
                            <w:bookmarkStart w:id="54" w:name="_Toc137670866"/>
                            <w:r>
                              <w:t xml:space="preserve">Figure </w:t>
                            </w:r>
                            <w:r w:rsidR="00000000">
                              <w:fldChar w:fldCharType="begin"/>
                            </w:r>
                            <w:r w:rsidR="00000000">
                              <w:instrText xml:space="preserve"> SEQ Figure \* ARABIC </w:instrText>
                            </w:r>
                            <w:r w:rsidR="00000000">
                              <w:fldChar w:fldCharType="separate"/>
                            </w:r>
                            <w:r w:rsidR="00E64CCD">
                              <w:rPr>
                                <w:noProof/>
                              </w:rPr>
                              <w:t>17</w:t>
                            </w:r>
                            <w:r w:rsidR="00000000">
                              <w:rPr>
                                <w:noProof/>
                              </w:rPr>
                              <w:fldChar w:fldCharType="end"/>
                            </w:r>
                            <w:r>
                              <w:t xml:space="preserve"> - Default Gateway Mac Address</w:t>
                            </w:r>
                            <w:r w:rsidR="00DB3B96">
                              <w:t xml:space="preserve"> Before ARP Spoofing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41A25" id="_x0000_s1044" type="#_x0000_t202" style="position:absolute;margin-left:24.15pt;margin-top:15.5pt;width:334.5pt;height:13.3pt;z-index:-25156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" stroked="f">
                <v:textbox inset="0,0,0,0">
                  <w:txbxContent>
                    <w:p w14:paraId="76DF8443" w14:textId="340FF2C0" w:rsidR="00475F8F" w:rsidRPr="00683C11" w:rsidRDefault="00475F8F" w:rsidP="00475F8F">
                      <w:pPr>
                        <w:pStyle w:val="Caption"/>
                        <w:jc w:val="center"/>
                        <w:rPr>
                          <w:rFonts w:cs="Arial"/>
                          <w:noProof/>
                        </w:rPr>
                      </w:pPr>
                      <w:bookmarkStart w:id="55" w:name="_Toc137670866"/>
                      <w:r>
                        <w:t xml:space="preserve">Figure </w:t>
                      </w:r>
                      <w:r w:rsidR="00000000">
                        <w:fldChar w:fldCharType="begin"/>
                      </w:r>
                      <w:r w:rsidR="00000000">
                        <w:instrText xml:space="preserve"> SEQ Figure \* ARABIC </w:instrText>
                      </w:r>
                      <w:r w:rsidR="00000000">
                        <w:fldChar w:fldCharType="separate"/>
                      </w:r>
                      <w:r w:rsidR="00E64CCD">
                        <w:rPr>
                          <w:noProof/>
                        </w:rPr>
                        <w:t>17</w:t>
                      </w:r>
                      <w:r w:rsidR="00000000">
                        <w:rPr>
                          <w:noProof/>
                        </w:rPr>
                        <w:fldChar w:fldCharType="end"/>
                      </w:r>
                      <w:r>
                        <w:t xml:space="preserve"> - Default Gateway Mac Address</w:t>
                      </w:r>
                      <w:r w:rsidR="00DB3B96">
                        <w:t xml:space="preserve"> Before ARP Spoofing</w:t>
                      </w:r>
                      <w:bookmarkEnd w:id="55"/>
                    </w:p>
                  </w:txbxContent>
                </v:textbox>
                <w10:wrap type="tight"/>
              </v:shape>
            </w:pict>
          </mc:Fallback>
        </mc:AlternateContent>
      </w:r>
    </w:p>
    <w:p w14:paraId="28AE77E5" w14:textId="20A10783" w:rsidR="00507896" w:rsidRPr="003D5E02" w:rsidRDefault="00507896" w:rsidP="00507896">
      <w:pPr>
        <w:rPr>
          <w:rFonts w:asciiTheme="majorBidi" w:hAnsiTheme="majorBidi" w:cstheme="majorBidi"/>
        </w:rPr>
      </w:pPr>
    </w:p>
    <w:p w14:paraId="01274C94" w14:textId="2CC47E9F" w:rsidR="00507896" w:rsidRPr="003D5E02" w:rsidRDefault="00DB3B96" w:rsidP="004B6C28">
      <w:pPr>
        <w:pStyle w:val="ListParagraph"/>
        <w:numPr>
          <w:ilvl w:val="0"/>
          <w:numId w:val="6"/>
        </w:numPr>
        <w:rPr>
          <w:rFonts w:asciiTheme="majorBidi" w:hAnsiTheme="majorBidi" w:cstheme="majorBidi"/>
        </w:rPr>
      </w:pPr>
      <w:r w:rsidRPr="003D5E02">
        <w:rPr>
          <w:rFonts w:asciiTheme="majorBidi" w:hAnsiTheme="majorBidi" w:cstheme="majorBidi"/>
        </w:rPr>
        <w:t xml:space="preserve">After ARP </w:t>
      </w:r>
      <w:r w:rsidRPr="003D5E02">
        <w:rPr>
          <w:rFonts w:asciiTheme="majorBidi" w:hAnsiTheme="majorBidi" w:cstheme="majorBidi"/>
          <w:sz w:val="24"/>
          <w:szCs w:val="24"/>
        </w:rPr>
        <w:t>spoofing</w:t>
      </w:r>
      <w:r w:rsidRPr="003D5E02">
        <w:rPr>
          <w:rFonts w:asciiTheme="majorBidi" w:hAnsiTheme="majorBidi" w:cstheme="majorBidi"/>
        </w:rPr>
        <w:t xml:space="preserve"> it changed to 9f-0d in the last four bit of the kali machine </w:t>
      </w:r>
    </w:p>
    <w:p w14:paraId="69473197" w14:textId="103F89D7" w:rsidR="00DB3B96" w:rsidRPr="003D5E02" w:rsidRDefault="00DB3B96" w:rsidP="00DB3B96">
      <w:pPr>
        <w:pStyle w:val="ListParagraph"/>
        <w:tabs>
          <w:tab w:val="left" w:pos="1297"/>
        </w:tabs>
        <w:ind w:left="360"/>
        <w:rPr>
          <w:rFonts w:asciiTheme="majorBidi" w:hAnsiTheme="majorBidi" w:cstheme="majorBidi"/>
        </w:rPr>
      </w:pPr>
      <w:ins w:id="56" w:author="فاطمه باقر بن جواد المطاوعه" w:date="2023-06-12T16:01:00Z">
        <w:r w:rsidRPr="003D5E02">
          <w:rPr>
            <w:rFonts w:asciiTheme="majorBidi" w:hAnsiTheme="majorBidi" w:cstheme="majorBidi"/>
            <w:noProof/>
          </w:rPr>
          <w:drawing>
            <wp:anchor distT="0" distB="0" distL="114300" distR="114300" simplePos="0" relativeHeight="251755520" behindDoc="1" locked="0" layoutInCell="1" allowOverlap="1" wp14:anchorId="02982512" wp14:editId="6C1AB3BF">
              <wp:simplePos x="0" y="0"/>
              <wp:positionH relativeFrom="column">
                <wp:posOffset>247438</wp:posOffset>
              </wp:positionH>
              <wp:positionV relativeFrom="paragraph">
                <wp:posOffset>93768</wp:posOffset>
              </wp:positionV>
              <wp:extent cx="4344006" cy="609685"/>
              <wp:effectExtent l="57150" t="57150" r="57150" b="57150"/>
              <wp:wrapTight wrapText="bothSides">
                <wp:wrapPolygon edited="0">
                  <wp:start x="-284" y="-2025"/>
                  <wp:lineTo x="-284" y="22950"/>
                  <wp:lineTo x="21789" y="22950"/>
                  <wp:lineTo x="21789" y="-2025"/>
                  <wp:lineTo x="-284" y="-2025"/>
                </wp:wrapPolygon>
              </wp:wrapTight>
              <wp:docPr id="71918960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9608" name="Picture 1" descr="A picture containing text, screenshot, font, numb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44006" cy="609685"/>
                      </a:xfrm>
                      <a:prstGeom prst="rect">
                        <a:avLst/>
                      </a:prstGeom>
                      <a:ln w="57150">
                        <a:solidFill>
                          <a:schemeClr val="accent1">
                            <a:lumMod val="40000"/>
                            <a:lumOff val="60000"/>
                          </a:schemeClr>
                        </a:solidFill>
                      </a:ln>
                    </pic:spPr>
                  </pic:pic>
                </a:graphicData>
              </a:graphic>
            </wp:anchor>
          </w:drawing>
        </w:r>
      </w:ins>
    </w:p>
    <w:p w14:paraId="40B48100" w14:textId="77777777" w:rsidR="00507896" w:rsidRPr="003D5E02" w:rsidRDefault="00507896" w:rsidP="00507896">
      <w:pPr>
        <w:rPr>
          <w:rFonts w:asciiTheme="majorBidi" w:hAnsiTheme="majorBidi" w:cstheme="majorBidi"/>
        </w:rPr>
      </w:pPr>
    </w:p>
    <w:p w14:paraId="41D24A13" w14:textId="26D8437A" w:rsidR="00C83897" w:rsidRPr="003D5E02" w:rsidRDefault="00DB3B96" w:rsidP="00E92A78">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57568" behindDoc="1" locked="0" layoutInCell="1" allowOverlap="1" wp14:anchorId="205D1054" wp14:editId="576E846C">
                <wp:simplePos x="0" y="0"/>
                <wp:positionH relativeFrom="column">
                  <wp:posOffset>272415</wp:posOffset>
                </wp:positionH>
                <wp:positionV relativeFrom="paragraph">
                  <wp:posOffset>192405</wp:posOffset>
                </wp:positionV>
                <wp:extent cx="4343400" cy="635"/>
                <wp:effectExtent l="0" t="0" r="0" b="0"/>
                <wp:wrapTight wrapText="bothSides">
                  <wp:wrapPolygon edited="0">
                    <wp:start x="0" y="0"/>
                    <wp:lineTo x="0" y="21600"/>
                    <wp:lineTo x="21600" y="21600"/>
                    <wp:lineTo x="21600" y="0"/>
                  </wp:wrapPolygon>
                </wp:wrapTight>
                <wp:docPr id="538343963"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D913372" w14:textId="7F37286E" w:rsidR="00DB3B96" w:rsidRPr="00777D36" w:rsidRDefault="00DB3B96" w:rsidP="00DB3B96">
                            <w:pPr>
                              <w:pStyle w:val="Caption"/>
                              <w:jc w:val="center"/>
                              <w:rPr>
                                <w:noProof/>
                              </w:rPr>
                            </w:pPr>
                            <w:bookmarkStart w:id="57" w:name="_Toc137670867"/>
                            <w:r>
                              <w:t xml:space="preserve">Figure </w:t>
                            </w:r>
                            <w:r w:rsidR="00000000">
                              <w:fldChar w:fldCharType="begin"/>
                            </w:r>
                            <w:r w:rsidR="00000000">
                              <w:instrText xml:space="preserve"> SEQ Figure \* ARABIC </w:instrText>
                            </w:r>
                            <w:r w:rsidR="00000000">
                              <w:fldChar w:fldCharType="separate"/>
                            </w:r>
                            <w:r w:rsidR="00E64CCD">
                              <w:rPr>
                                <w:noProof/>
                              </w:rPr>
                              <w:t>18</w:t>
                            </w:r>
                            <w:r w:rsidR="00000000">
                              <w:rPr>
                                <w:noProof/>
                              </w:rPr>
                              <w:fldChar w:fldCharType="end"/>
                            </w:r>
                            <w:r>
                              <w:t xml:space="preserve"> - </w:t>
                            </w:r>
                            <w:r w:rsidRPr="00A56F4B">
                              <w:t xml:space="preserve">- Default Gateway Mac Address </w:t>
                            </w:r>
                            <w:r>
                              <w:t>After</w:t>
                            </w:r>
                            <w:r w:rsidRPr="00A56F4B">
                              <w:t xml:space="preserve"> ARP Spoofing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D1054" id="_x0000_s1045" type="#_x0000_t202" style="position:absolute;margin-left:21.45pt;margin-top:15.15pt;width:342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" stroked="f">
                <v:textbox style="mso-fit-shape-to-text:t" inset="0,0,0,0">
                  <w:txbxContent>
                    <w:p w14:paraId="2D913372" w14:textId="7F37286E" w:rsidR="00DB3B96" w:rsidRPr="00777D36" w:rsidRDefault="00DB3B96" w:rsidP="00DB3B96">
                      <w:pPr>
                        <w:pStyle w:val="Caption"/>
                        <w:jc w:val="center"/>
                        <w:rPr>
                          <w:noProof/>
                        </w:rPr>
                      </w:pPr>
                      <w:bookmarkStart w:id="58" w:name="_Toc137670867"/>
                      <w:r>
                        <w:t xml:space="preserve">Figure </w:t>
                      </w:r>
                      <w:r w:rsidR="00000000">
                        <w:fldChar w:fldCharType="begin"/>
                      </w:r>
                      <w:r w:rsidR="00000000">
                        <w:instrText xml:space="preserve"> SEQ Figure \* ARABIC </w:instrText>
                      </w:r>
                      <w:r w:rsidR="00000000">
                        <w:fldChar w:fldCharType="separate"/>
                      </w:r>
                      <w:r w:rsidR="00E64CCD">
                        <w:rPr>
                          <w:noProof/>
                        </w:rPr>
                        <w:t>18</w:t>
                      </w:r>
                      <w:r w:rsidR="00000000">
                        <w:rPr>
                          <w:noProof/>
                        </w:rPr>
                        <w:fldChar w:fldCharType="end"/>
                      </w:r>
                      <w:r>
                        <w:t xml:space="preserve"> - </w:t>
                      </w:r>
                      <w:r w:rsidRPr="00A56F4B">
                        <w:t xml:space="preserve">- Default Gateway Mac Address </w:t>
                      </w:r>
                      <w:r>
                        <w:t>After</w:t>
                      </w:r>
                      <w:r w:rsidRPr="00A56F4B">
                        <w:t xml:space="preserve"> ARP Spoofing</w:t>
                      </w:r>
                      <w:bookmarkEnd w:id="58"/>
                    </w:p>
                  </w:txbxContent>
                </v:textbox>
                <w10:wrap type="tight"/>
              </v:shape>
            </w:pict>
          </mc:Fallback>
        </mc:AlternateContent>
      </w:r>
    </w:p>
    <w:p w14:paraId="382568ED" w14:textId="77777777" w:rsidR="00E92A78" w:rsidRPr="003D5E02" w:rsidRDefault="00E92A78" w:rsidP="00E92A78">
      <w:pPr>
        <w:rPr>
          <w:rFonts w:asciiTheme="majorBidi" w:hAnsiTheme="majorBidi" w:cstheme="majorBidi"/>
        </w:rPr>
      </w:pPr>
    </w:p>
    <w:p w14:paraId="51EEFE9A" w14:textId="54A356DC" w:rsidR="00DB3B96" w:rsidRPr="003D5E02" w:rsidRDefault="00E92A78" w:rsidP="00DB3B96">
      <w:pPr>
        <w:pStyle w:val="ListParagraph"/>
        <w:numPr>
          <w:ilvl w:val="0"/>
          <w:numId w:val="6"/>
        </w:numPr>
        <w:rPr>
          <w:rFonts w:asciiTheme="majorBidi" w:hAnsiTheme="majorBidi" w:cstheme="majorBidi"/>
          <w:sz w:val="24"/>
          <w:szCs w:val="24"/>
        </w:rPr>
      </w:pPr>
      <w:r w:rsidRPr="003D5E02">
        <w:rPr>
          <w:rFonts w:asciiTheme="majorBidi" w:hAnsiTheme="majorBidi" w:cstheme="majorBidi"/>
          <w:noProof/>
          <w:sz w:val="24"/>
          <w:szCs w:val="24"/>
        </w:rPr>
        <mc:AlternateContent>
          <mc:Choice Requires="wps">
            <w:drawing>
              <wp:anchor distT="0" distB="0" distL="114300" distR="114300" simplePos="0" relativeHeight="251771904" behindDoc="1" locked="0" layoutInCell="1" allowOverlap="1" wp14:anchorId="4BBB5B8A" wp14:editId="7728433A">
                <wp:simplePos x="0" y="0"/>
                <wp:positionH relativeFrom="margin">
                  <wp:posOffset>43815</wp:posOffset>
                </wp:positionH>
                <wp:positionV relativeFrom="paragraph">
                  <wp:posOffset>5685155</wp:posOffset>
                </wp:positionV>
                <wp:extent cx="5289550" cy="144780"/>
                <wp:effectExtent l="0" t="0" r="6350" b="7620"/>
                <wp:wrapTight wrapText="bothSides">
                  <wp:wrapPolygon edited="0">
                    <wp:start x="0" y="0"/>
                    <wp:lineTo x="0" y="19895"/>
                    <wp:lineTo x="21548" y="19895"/>
                    <wp:lineTo x="21548" y="0"/>
                    <wp:lineTo x="0" y="0"/>
                  </wp:wrapPolygon>
                </wp:wrapTight>
                <wp:docPr id="1569414423" name="Text Box 1"/>
                <wp:cNvGraphicFramePr/>
                <a:graphic xmlns:a="http://schemas.openxmlformats.org/drawingml/2006/main">
                  <a:graphicData uri="http://schemas.microsoft.com/office/word/2010/wordprocessingShape">
                    <wps:wsp>
                      <wps:cNvSpPr txBox="1"/>
                      <wps:spPr>
                        <a:xfrm>
                          <a:off x="0" y="0"/>
                          <a:ext cx="5289550" cy="144780"/>
                        </a:xfrm>
                        <a:prstGeom prst="rect">
                          <a:avLst/>
                        </a:prstGeom>
                        <a:solidFill>
                          <a:prstClr val="white"/>
                        </a:solidFill>
                        <a:ln>
                          <a:noFill/>
                        </a:ln>
                      </wps:spPr>
                      <wps:txbx>
                        <w:txbxContent>
                          <w:p w14:paraId="0D26E3E2" w14:textId="4B2C8DA8" w:rsidR="00C83897" w:rsidRPr="00A574FE" w:rsidRDefault="00C83897" w:rsidP="00C83897">
                            <w:pPr>
                              <w:pStyle w:val="Caption"/>
                              <w:jc w:val="center"/>
                              <w:rPr>
                                <w:noProof/>
                              </w:rPr>
                            </w:pPr>
                            <w:bookmarkStart w:id="59" w:name="_Toc137670868"/>
                            <w:r>
                              <w:t xml:space="preserve">Figure </w:t>
                            </w:r>
                            <w:r w:rsidR="00000000">
                              <w:fldChar w:fldCharType="begin"/>
                            </w:r>
                            <w:r w:rsidR="00000000">
                              <w:instrText xml:space="preserve"> SEQ Figure \* ARABIC </w:instrText>
                            </w:r>
                            <w:r w:rsidR="00000000">
                              <w:fldChar w:fldCharType="separate"/>
                            </w:r>
                            <w:r w:rsidR="00E64CCD">
                              <w:rPr>
                                <w:noProof/>
                              </w:rPr>
                              <w:t>19</w:t>
                            </w:r>
                            <w:r w:rsidR="00000000">
                              <w:rPr>
                                <w:noProof/>
                              </w:rPr>
                              <w:fldChar w:fldCharType="end"/>
                            </w:r>
                            <w:r>
                              <w:t xml:space="preserve"> - ARP Packets in Wireshark</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B5B8A" id="_x0000_s1046" type="#_x0000_t202" style="position:absolute;left:0;text-align:left;margin-left:3.45pt;margin-top:447.65pt;width:416.5pt;height:11.4pt;z-index:-251544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" stroked="f">
                <v:textbox inset="0,0,0,0">
                  <w:txbxContent>
                    <w:p w14:paraId="0D26E3E2" w14:textId="4B2C8DA8" w:rsidR="00C83897" w:rsidRPr="00A574FE" w:rsidRDefault="00C83897" w:rsidP="00C83897">
                      <w:pPr>
                        <w:pStyle w:val="Caption"/>
                        <w:jc w:val="center"/>
                        <w:rPr>
                          <w:noProof/>
                        </w:rPr>
                      </w:pPr>
                      <w:bookmarkStart w:id="60" w:name="_Toc137670868"/>
                      <w:r>
                        <w:t xml:space="preserve">Figure </w:t>
                      </w:r>
                      <w:r w:rsidR="00000000">
                        <w:fldChar w:fldCharType="begin"/>
                      </w:r>
                      <w:r w:rsidR="00000000">
                        <w:instrText xml:space="preserve"> SEQ Figure \* ARABIC </w:instrText>
                      </w:r>
                      <w:r w:rsidR="00000000">
                        <w:fldChar w:fldCharType="separate"/>
                      </w:r>
                      <w:r w:rsidR="00E64CCD">
                        <w:rPr>
                          <w:noProof/>
                        </w:rPr>
                        <w:t>19</w:t>
                      </w:r>
                      <w:r w:rsidR="00000000">
                        <w:rPr>
                          <w:noProof/>
                        </w:rPr>
                        <w:fldChar w:fldCharType="end"/>
                      </w:r>
                      <w:r>
                        <w:t xml:space="preserve"> - ARP Packets in Wireshark</w:t>
                      </w:r>
                      <w:bookmarkEnd w:id="60"/>
                    </w:p>
                  </w:txbxContent>
                </v:textbox>
                <w10:wrap type="tight" anchorx="margin"/>
              </v:shape>
            </w:pict>
          </mc:Fallback>
        </mc:AlternateContent>
      </w:r>
      <w:ins w:id="61" w:author="فاطمه باقر بن جواد المطاوعه" w:date="2023-06-12T16:12:00Z">
        <w:r w:rsidR="00411F07" w:rsidRPr="003D5E02">
          <w:rPr>
            <w:rFonts w:asciiTheme="majorBidi" w:hAnsiTheme="majorBidi" w:cstheme="majorBidi"/>
            <w:noProof/>
            <w:sz w:val="24"/>
            <w:szCs w:val="24"/>
          </w:rPr>
          <w:drawing>
            <wp:anchor distT="0" distB="0" distL="114300" distR="114300" simplePos="0" relativeHeight="251765760" behindDoc="1" locked="0" layoutInCell="1" allowOverlap="1" wp14:anchorId="0BB7A52D" wp14:editId="6E4901FA">
              <wp:simplePos x="0" y="0"/>
              <wp:positionH relativeFrom="margin">
                <wp:align>left</wp:align>
              </wp:positionH>
              <wp:positionV relativeFrom="paragraph">
                <wp:posOffset>2562225</wp:posOffset>
              </wp:positionV>
              <wp:extent cx="5289550" cy="1009650"/>
              <wp:effectExtent l="57150" t="57150" r="63500" b="57150"/>
              <wp:wrapTight wrapText="bothSides">
                <wp:wrapPolygon edited="0">
                  <wp:start x="-233" y="-1223"/>
                  <wp:lineTo x="-233" y="22415"/>
                  <wp:lineTo x="21782" y="22415"/>
                  <wp:lineTo x="21782" y="-1223"/>
                  <wp:lineTo x="-233" y="-1223"/>
                </wp:wrapPolygon>
              </wp:wrapTight>
              <wp:docPr id="156512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9041" name="Picture 1"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721" t="22179" r="1045"/>
                      <a:stretch/>
                    </pic:blipFill>
                    <pic:spPr bwMode="auto">
                      <a:xfrm>
                        <a:off x="0" y="0"/>
                        <a:ext cx="5289550" cy="1009650"/>
                      </a:xfrm>
                      <a:prstGeom prst="rect">
                        <a:avLst/>
                      </a:prstGeom>
                      <a:ln w="57150">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F07" w:rsidRPr="003D5E02">
          <w:rPr>
            <w:rFonts w:asciiTheme="majorBidi" w:hAnsiTheme="majorBidi" w:cstheme="majorBidi"/>
            <w:noProof/>
            <w:sz w:val="24"/>
            <w:szCs w:val="24"/>
          </w:rPr>
          <w:drawing>
            <wp:anchor distT="0" distB="0" distL="114300" distR="114300" simplePos="0" relativeHeight="251763712" behindDoc="1" locked="0" layoutInCell="1" allowOverlap="1" wp14:anchorId="523642B9" wp14:editId="7CF21628">
              <wp:simplePos x="0" y="0"/>
              <wp:positionH relativeFrom="margin">
                <wp:posOffset>70485</wp:posOffset>
              </wp:positionH>
              <wp:positionV relativeFrom="paragraph">
                <wp:posOffset>1583055</wp:posOffset>
              </wp:positionV>
              <wp:extent cx="5274310" cy="1007110"/>
              <wp:effectExtent l="57150" t="57150" r="59690" b="59690"/>
              <wp:wrapTight wrapText="bothSides">
                <wp:wrapPolygon edited="0">
                  <wp:start x="-234" y="-1226"/>
                  <wp:lineTo x="-234" y="22472"/>
                  <wp:lineTo x="21766" y="22472"/>
                  <wp:lineTo x="21766" y="-1226"/>
                  <wp:lineTo x="-234" y="-1226"/>
                </wp:wrapPolygon>
              </wp:wrapTight>
              <wp:docPr id="177755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5410" name="Picture 1"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t="22314" r="693" b="3877"/>
                      <a:stretch/>
                    </pic:blipFill>
                    <pic:spPr bwMode="auto">
                      <a:xfrm>
                        <a:off x="0" y="0"/>
                        <a:ext cx="5274310" cy="1007110"/>
                      </a:xfrm>
                      <a:prstGeom prst="rect">
                        <a:avLst/>
                      </a:prstGeom>
                      <a:ln w="57150">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2" w:author="فاطمه باقر بن جواد المطاوعه" w:date="2023-06-12T16:13:00Z">
        <w:r w:rsidR="00411F07" w:rsidRPr="003D5E02">
          <w:rPr>
            <w:rFonts w:asciiTheme="majorBidi" w:hAnsiTheme="majorBidi" w:cstheme="majorBidi"/>
            <w:noProof/>
            <w:sz w:val="24"/>
            <w:szCs w:val="24"/>
          </w:rPr>
          <w:drawing>
            <wp:anchor distT="0" distB="0" distL="114300" distR="114300" simplePos="0" relativeHeight="251767808" behindDoc="1" locked="0" layoutInCell="1" allowOverlap="1" wp14:anchorId="12D99022" wp14:editId="01DDC0FF">
              <wp:simplePos x="0" y="0"/>
              <wp:positionH relativeFrom="margin">
                <wp:posOffset>70485</wp:posOffset>
              </wp:positionH>
              <wp:positionV relativeFrom="paragraph">
                <wp:posOffset>3594735</wp:posOffset>
              </wp:positionV>
              <wp:extent cx="5274310" cy="1008380"/>
              <wp:effectExtent l="57150" t="57150" r="59690" b="58420"/>
              <wp:wrapTight wrapText="bothSides">
                <wp:wrapPolygon edited="0">
                  <wp:start x="-234" y="-1224"/>
                  <wp:lineTo x="-234" y="22443"/>
                  <wp:lineTo x="21766" y="22443"/>
                  <wp:lineTo x="21766" y="-1224"/>
                  <wp:lineTo x="-234" y="-1224"/>
                </wp:wrapPolygon>
              </wp:wrapTight>
              <wp:docPr id="86522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1745" name="Picture 1" descr="A screenshot of a computer&#10;&#10;Description automatically generated"/>
                      <pic:cNvPicPr/>
                    </pic:nvPicPr>
                    <pic:blipFill rotWithShape="1">
                      <a:blip r:embed="rId67" cstate="print">
                        <a:extLst>
                          <a:ext uri="{28A0092B-C50C-407E-A947-70E740481C1C}">
                            <a14:useLocalDpi xmlns:a14="http://schemas.microsoft.com/office/drawing/2010/main" val="0"/>
                          </a:ext>
                        </a:extLst>
                      </a:blip>
                      <a:srcRect t="15442" r="841"/>
                      <a:stretch/>
                    </pic:blipFill>
                    <pic:spPr bwMode="auto">
                      <a:xfrm>
                        <a:off x="0" y="0"/>
                        <a:ext cx="5274310" cy="1008380"/>
                      </a:xfrm>
                      <a:prstGeom prst="rect">
                        <a:avLst/>
                      </a:prstGeom>
                      <a:ln w="57150">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3" w:author="فاطمه باقر بن جواد المطاوعه" w:date="2023-06-12T16:14:00Z">
        <w:r w:rsidR="00411F07" w:rsidRPr="003D5E02">
          <w:rPr>
            <w:rFonts w:asciiTheme="majorBidi" w:hAnsiTheme="majorBidi" w:cstheme="majorBidi"/>
            <w:noProof/>
            <w:sz w:val="24"/>
            <w:szCs w:val="24"/>
          </w:rPr>
          <w:drawing>
            <wp:anchor distT="0" distB="0" distL="114300" distR="114300" simplePos="0" relativeHeight="251769856" behindDoc="1" locked="0" layoutInCell="1" allowOverlap="1" wp14:anchorId="2DED2E71" wp14:editId="33419CC7">
              <wp:simplePos x="0" y="0"/>
              <wp:positionH relativeFrom="margin">
                <wp:posOffset>70485</wp:posOffset>
              </wp:positionH>
              <wp:positionV relativeFrom="paragraph">
                <wp:posOffset>4609465</wp:posOffset>
              </wp:positionV>
              <wp:extent cx="5274310" cy="1042035"/>
              <wp:effectExtent l="57150" t="57150" r="59690" b="62865"/>
              <wp:wrapTight wrapText="bothSides">
                <wp:wrapPolygon edited="0">
                  <wp:start x="-234" y="-1185"/>
                  <wp:lineTo x="-234" y="22508"/>
                  <wp:lineTo x="21766" y="22508"/>
                  <wp:lineTo x="21766" y="-1185"/>
                  <wp:lineTo x="-234" y="-1185"/>
                </wp:wrapPolygon>
              </wp:wrapTight>
              <wp:docPr id="604628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8216" name="Picture 1"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t="8884" r="957"/>
                      <a:stretch/>
                    </pic:blipFill>
                    <pic:spPr bwMode="auto">
                      <a:xfrm>
                        <a:off x="0" y="0"/>
                        <a:ext cx="5274310" cy="1042035"/>
                      </a:xfrm>
                      <a:prstGeom prst="rect">
                        <a:avLst/>
                      </a:prstGeom>
                      <a:ln w="57150">
                        <a:solidFill>
                          <a:schemeClr val="accent1">
                            <a:lumMod val="40000"/>
                            <a:lumOff val="6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4" w:author="فاطمه باقر بن جواد المطاوعه" w:date="2023-06-12T16:11:00Z">
        <w:r w:rsidR="00DB3B96" w:rsidRPr="003D5E02">
          <w:rPr>
            <w:rFonts w:asciiTheme="majorBidi" w:hAnsiTheme="majorBidi" w:cstheme="majorBidi"/>
            <w:noProof/>
            <w:sz w:val="24"/>
            <w:szCs w:val="24"/>
          </w:rPr>
          <w:drawing>
            <wp:anchor distT="0" distB="0" distL="114300" distR="114300" simplePos="0" relativeHeight="251759616" behindDoc="1" locked="0" layoutInCell="1" allowOverlap="1" wp14:anchorId="489F03C3" wp14:editId="45DAFB93">
              <wp:simplePos x="0" y="0"/>
              <wp:positionH relativeFrom="margin">
                <wp:align>left</wp:align>
              </wp:positionH>
              <wp:positionV relativeFrom="paragraph">
                <wp:posOffset>332740</wp:posOffset>
              </wp:positionV>
              <wp:extent cx="5274310" cy="1268730"/>
              <wp:effectExtent l="57150" t="57150" r="59690" b="64770"/>
              <wp:wrapTight wrapText="bothSides">
                <wp:wrapPolygon edited="0">
                  <wp:start x="-234" y="-973"/>
                  <wp:lineTo x="-234" y="22378"/>
                  <wp:lineTo x="21766" y="22378"/>
                  <wp:lineTo x="21766" y="-973"/>
                  <wp:lineTo x="-234" y="-973"/>
                </wp:wrapPolygon>
              </wp:wrapTight>
              <wp:docPr id="22766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62423"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1268730"/>
                      </a:xfrm>
                      <a:prstGeom prst="rect">
                        <a:avLst/>
                      </a:prstGeom>
                      <a:ln w="57150">
                        <a:solidFill>
                          <a:schemeClr val="accent1">
                            <a:lumMod val="40000"/>
                            <a:lumOff val="60000"/>
                          </a:schemeClr>
                        </a:solidFill>
                      </a:ln>
                    </pic:spPr>
                  </pic:pic>
                </a:graphicData>
              </a:graphic>
            </wp:anchor>
          </w:drawing>
        </w:r>
      </w:ins>
      <w:r w:rsidR="00DB3B96" w:rsidRPr="003D5E02">
        <w:rPr>
          <w:rFonts w:asciiTheme="majorBidi" w:hAnsiTheme="majorBidi" w:cstheme="majorBidi"/>
          <w:sz w:val="24"/>
          <w:szCs w:val="24"/>
        </w:rPr>
        <w:t xml:space="preserve">ARP packets from </w:t>
      </w:r>
      <w:r w:rsidR="000E415C" w:rsidRPr="003D5E02">
        <w:rPr>
          <w:rFonts w:asciiTheme="majorBidi" w:hAnsiTheme="majorBidi" w:cstheme="majorBidi"/>
          <w:sz w:val="24"/>
          <w:szCs w:val="24"/>
        </w:rPr>
        <w:t>Wireshark</w:t>
      </w:r>
      <w:r w:rsidR="00DB3B96" w:rsidRPr="003D5E02">
        <w:rPr>
          <w:rFonts w:asciiTheme="majorBidi" w:hAnsiTheme="majorBidi" w:cstheme="majorBidi"/>
          <w:sz w:val="24"/>
          <w:szCs w:val="24"/>
        </w:rPr>
        <w:t xml:space="preserve"> that had been attacked </w:t>
      </w:r>
    </w:p>
    <w:p w14:paraId="311C3D5A" w14:textId="0698FAA4" w:rsidR="00C83897" w:rsidRPr="003D5E02" w:rsidRDefault="00C83897" w:rsidP="00C83897">
      <w:pPr>
        <w:pStyle w:val="ListParagraph"/>
        <w:numPr>
          <w:ilvl w:val="0"/>
          <w:numId w:val="6"/>
        </w:numPr>
        <w:rPr>
          <w:rFonts w:asciiTheme="majorBidi" w:hAnsiTheme="majorBidi" w:cstheme="majorBidi"/>
          <w:sz w:val="24"/>
          <w:szCs w:val="24"/>
        </w:rPr>
      </w:pPr>
      <w:r w:rsidRPr="003D5E02">
        <w:rPr>
          <w:rFonts w:asciiTheme="majorBidi" w:hAnsiTheme="majorBidi" w:cstheme="majorBidi"/>
          <w:sz w:val="24"/>
          <w:szCs w:val="24"/>
        </w:rPr>
        <w:t>We will analyze packet 111</w:t>
      </w:r>
    </w:p>
    <w:p w14:paraId="4524615E" w14:textId="35D41ADA" w:rsidR="00C83897" w:rsidRPr="003D5E02" w:rsidRDefault="00E26BF7" w:rsidP="00C83897">
      <w:pPr>
        <w:pStyle w:val="ListParagraph"/>
        <w:ind w:left="360"/>
        <w:rPr>
          <w:rFonts w:asciiTheme="majorBidi" w:hAnsiTheme="majorBidi" w:cstheme="majorBidi"/>
          <w:noProof/>
        </w:rPr>
      </w:pPr>
      <w:ins w:id="65" w:author="فاطمه باقر بن جواد المطاوعه" w:date="2023-06-12T16:20:00Z">
        <w:r w:rsidRPr="003D5E02">
          <w:rPr>
            <w:rFonts w:asciiTheme="majorBidi" w:hAnsiTheme="majorBidi" w:cstheme="majorBidi"/>
            <w:noProof/>
            <w:rtl/>
          </w:rPr>
          <w:drawing>
            <wp:anchor distT="0" distB="0" distL="114300" distR="114300" simplePos="0" relativeHeight="251772928" behindDoc="1" locked="0" layoutInCell="1" allowOverlap="1" wp14:anchorId="6BBB4FEA" wp14:editId="5EA7FD1B">
              <wp:simplePos x="0" y="0"/>
              <wp:positionH relativeFrom="margin">
                <wp:align>left</wp:align>
              </wp:positionH>
              <wp:positionV relativeFrom="paragraph">
                <wp:posOffset>86360</wp:posOffset>
              </wp:positionV>
              <wp:extent cx="4244975" cy="1381760"/>
              <wp:effectExtent l="76200" t="76200" r="136525" b="142240"/>
              <wp:wrapTight wrapText="bothSides">
                <wp:wrapPolygon edited="0">
                  <wp:start x="-194" y="-1191"/>
                  <wp:lineTo x="-388" y="-893"/>
                  <wp:lineTo x="-388" y="22335"/>
                  <wp:lineTo x="-194" y="23526"/>
                  <wp:lineTo x="22004" y="23526"/>
                  <wp:lineTo x="22198" y="22930"/>
                  <wp:lineTo x="22198" y="3871"/>
                  <wp:lineTo x="22004" y="-596"/>
                  <wp:lineTo x="22004" y="-1191"/>
                  <wp:lineTo x="-194" y="-1191"/>
                </wp:wrapPolygon>
              </wp:wrapTight>
              <wp:docPr id="6653534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3414" name="Picture 1"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4975" cy="138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r w:rsidR="008B21A5" w:rsidRPr="003D5E02">
        <w:rPr>
          <w:rFonts w:asciiTheme="majorBidi" w:hAnsiTheme="majorBidi" w:cstheme="majorBidi"/>
          <w:noProof/>
        </w:rPr>
        <mc:AlternateContent>
          <mc:Choice Requires="wps">
            <w:drawing>
              <wp:anchor distT="0" distB="0" distL="114300" distR="114300" simplePos="0" relativeHeight="251774976" behindDoc="1" locked="0" layoutInCell="1" allowOverlap="1" wp14:anchorId="3045ADDC" wp14:editId="6DA5EA85">
                <wp:simplePos x="0" y="0"/>
                <wp:positionH relativeFrom="column">
                  <wp:posOffset>0</wp:posOffset>
                </wp:positionH>
                <wp:positionV relativeFrom="paragraph">
                  <wp:posOffset>1425575</wp:posOffset>
                </wp:positionV>
                <wp:extent cx="4736465" cy="635"/>
                <wp:effectExtent l="0" t="0" r="0" b="0"/>
                <wp:wrapTight wrapText="bothSides">
                  <wp:wrapPolygon edited="0">
                    <wp:start x="0" y="0"/>
                    <wp:lineTo x="0" y="21600"/>
                    <wp:lineTo x="21600" y="21600"/>
                    <wp:lineTo x="21600" y="0"/>
                  </wp:wrapPolygon>
                </wp:wrapTight>
                <wp:docPr id="1999197276" name="Text Box 1"/>
                <wp:cNvGraphicFramePr/>
                <a:graphic xmlns:a="http://schemas.openxmlformats.org/drawingml/2006/main">
                  <a:graphicData uri="http://schemas.microsoft.com/office/word/2010/wordprocessingShape">
                    <wps:wsp>
                      <wps:cNvSpPr txBox="1"/>
                      <wps:spPr>
                        <a:xfrm>
                          <a:off x="0" y="0"/>
                          <a:ext cx="4736465" cy="635"/>
                        </a:xfrm>
                        <a:prstGeom prst="rect">
                          <a:avLst/>
                        </a:prstGeom>
                        <a:solidFill>
                          <a:prstClr val="white"/>
                        </a:solidFill>
                        <a:ln>
                          <a:noFill/>
                        </a:ln>
                      </wps:spPr>
                      <wps:txbx>
                        <w:txbxContent>
                          <w:p w14:paraId="29071CF5" w14:textId="06BAB973" w:rsidR="008B21A5" w:rsidRPr="009D3931" w:rsidRDefault="008B21A5" w:rsidP="008B21A5">
                            <w:pPr>
                              <w:pStyle w:val="Caption"/>
                              <w:jc w:val="center"/>
                              <w:rPr>
                                <w:rFonts w:cs="Arial"/>
                                <w:noProof/>
                              </w:rPr>
                            </w:pPr>
                            <w:bookmarkStart w:id="66" w:name="_Toc137670869"/>
                            <w:r>
                              <w:t xml:space="preserve">Figure </w:t>
                            </w:r>
                            <w:r w:rsidR="00000000">
                              <w:fldChar w:fldCharType="begin"/>
                            </w:r>
                            <w:r w:rsidR="00000000">
                              <w:instrText xml:space="preserve"> SEQ Figure \* ARABIC </w:instrText>
                            </w:r>
                            <w:r w:rsidR="00000000">
                              <w:fldChar w:fldCharType="separate"/>
                            </w:r>
                            <w:r w:rsidR="00E64CCD">
                              <w:rPr>
                                <w:noProof/>
                              </w:rPr>
                              <w:t>20</w:t>
                            </w:r>
                            <w:r w:rsidR="00000000">
                              <w:rPr>
                                <w:noProof/>
                              </w:rPr>
                              <w:fldChar w:fldCharType="end"/>
                            </w:r>
                            <w:r>
                              <w:t xml:space="preserve"> - Choosing a Packet to Analyze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5ADDC" id="_x0000_s1047" type="#_x0000_t202" style="position:absolute;left:0;text-align:left;margin-left:0;margin-top:112.25pt;width:372.9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KSGw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zez29kdZ5Jis5u7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" stroked="f">
                <v:textbox style="mso-fit-shape-to-text:t" inset="0,0,0,0">
                  <w:txbxContent>
                    <w:p w14:paraId="29071CF5" w14:textId="06BAB973" w:rsidR="008B21A5" w:rsidRPr="009D3931" w:rsidRDefault="008B21A5" w:rsidP="008B21A5">
                      <w:pPr>
                        <w:pStyle w:val="Caption"/>
                        <w:jc w:val="center"/>
                        <w:rPr>
                          <w:rFonts w:cs="Arial"/>
                          <w:noProof/>
                        </w:rPr>
                      </w:pPr>
                      <w:bookmarkStart w:id="67" w:name="_Toc137670869"/>
                      <w:r>
                        <w:t xml:space="preserve">Figure </w:t>
                      </w:r>
                      <w:r w:rsidR="00000000">
                        <w:fldChar w:fldCharType="begin"/>
                      </w:r>
                      <w:r w:rsidR="00000000">
                        <w:instrText xml:space="preserve"> SEQ Figure \* ARABIC </w:instrText>
                      </w:r>
                      <w:r w:rsidR="00000000">
                        <w:fldChar w:fldCharType="separate"/>
                      </w:r>
                      <w:r w:rsidR="00E64CCD">
                        <w:rPr>
                          <w:noProof/>
                        </w:rPr>
                        <w:t>20</w:t>
                      </w:r>
                      <w:r w:rsidR="00000000">
                        <w:rPr>
                          <w:noProof/>
                        </w:rPr>
                        <w:fldChar w:fldCharType="end"/>
                      </w:r>
                      <w:r>
                        <w:t xml:space="preserve"> - Choosing a Packet to Analyze</w:t>
                      </w:r>
                      <w:bookmarkEnd w:id="67"/>
                    </w:p>
                  </w:txbxContent>
                </v:textbox>
                <w10:wrap type="tight"/>
              </v:shape>
            </w:pict>
          </mc:Fallback>
        </mc:AlternateContent>
      </w:r>
    </w:p>
    <w:p w14:paraId="6D1957B5" w14:textId="45D2087F" w:rsidR="00507896" w:rsidRPr="003D5E02" w:rsidRDefault="00DB3B96" w:rsidP="00DB3B96">
      <w:pPr>
        <w:pStyle w:val="ListParagraph"/>
        <w:ind w:left="360"/>
        <w:rPr>
          <w:rFonts w:asciiTheme="majorBidi" w:hAnsiTheme="majorBidi" w:cstheme="majorBidi"/>
        </w:rPr>
      </w:pPr>
      <w:r w:rsidRPr="003D5E02">
        <w:rPr>
          <w:rFonts w:asciiTheme="majorBidi" w:hAnsiTheme="majorBidi" w:cstheme="majorBidi"/>
        </w:rPr>
        <w:t xml:space="preserve"> </w:t>
      </w:r>
    </w:p>
    <w:p w14:paraId="3314EB0C" w14:textId="543016B9" w:rsidR="00507896" w:rsidRPr="003D5E02" w:rsidRDefault="00507896" w:rsidP="00507896">
      <w:pPr>
        <w:rPr>
          <w:rFonts w:asciiTheme="majorBidi" w:hAnsiTheme="majorBidi" w:cstheme="majorBidi"/>
        </w:rPr>
      </w:pPr>
    </w:p>
    <w:p w14:paraId="7C44491C" w14:textId="7D224CC8" w:rsidR="00507896" w:rsidRPr="003D5E02" w:rsidRDefault="00507896" w:rsidP="00507896">
      <w:pPr>
        <w:rPr>
          <w:rFonts w:asciiTheme="majorBidi" w:hAnsiTheme="majorBidi" w:cstheme="majorBidi"/>
        </w:rPr>
      </w:pPr>
    </w:p>
    <w:p w14:paraId="70C44A22" w14:textId="6C006997" w:rsidR="00507896" w:rsidRPr="003D5E02" w:rsidRDefault="00507896" w:rsidP="00DB3B96">
      <w:pPr>
        <w:ind w:firstLine="720"/>
        <w:rPr>
          <w:rFonts w:asciiTheme="majorBidi" w:hAnsiTheme="majorBidi" w:cstheme="majorBidi"/>
        </w:rPr>
      </w:pPr>
    </w:p>
    <w:p w14:paraId="357C1306" w14:textId="0983E1B2" w:rsidR="00507896" w:rsidRPr="003D5E02" w:rsidRDefault="00507896" w:rsidP="00507896">
      <w:pPr>
        <w:rPr>
          <w:rFonts w:asciiTheme="majorBidi" w:hAnsiTheme="majorBidi" w:cstheme="majorBidi"/>
        </w:rPr>
      </w:pPr>
    </w:p>
    <w:p w14:paraId="4DC0950F" w14:textId="77777777" w:rsidR="00E92A78" w:rsidRPr="003D5E02" w:rsidRDefault="00E92A78" w:rsidP="00E92A78">
      <w:pPr>
        <w:pStyle w:val="ListParagraph"/>
        <w:ind w:left="360"/>
        <w:rPr>
          <w:rFonts w:asciiTheme="majorBidi" w:hAnsiTheme="majorBidi" w:cstheme="majorBidi"/>
          <w:sz w:val="24"/>
          <w:szCs w:val="24"/>
        </w:rPr>
      </w:pPr>
    </w:p>
    <w:p w14:paraId="0EE83040" w14:textId="3768DECD" w:rsidR="00AB629D" w:rsidRPr="003D5E02" w:rsidRDefault="00E92A78" w:rsidP="00AB629D">
      <w:pPr>
        <w:pStyle w:val="ListParagraph"/>
        <w:numPr>
          <w:ilvl w:val="0"/>
          <w:numId w:val="6"/>
        </w:numPr>
        <w:rPr>
          <w:rFonts w:asciiTheme="majorBidi" w:hAnsiTheme="majorBidi" w:cstheme="majorBidi"/>
          <w:sz w:val="24"/>
          <w:szCs w:val="24"/>
        </w:rPr>
      </w:pPr>
      <w:ins w:id="68" w:author="فاطمه باقر بن جواد المطاوعه" w:date="2023-06-12T16:20:00Z">
        <w:r w:rsidRPr="003D5E02">
          <w:rPr>
            <w:rFonts w:asciiTheme="majorBidi" w:hAnsiTheme="majorBidi" w:cstheme="majorBidi"/>
            <w:noProof/>
            <w:sz w:val="24"/>
            <w:szCs w:val="24"/>
            <w:rtl/>
          </w:rPr>
          <w:drawing>
            <wp:anchor distT="0" distB="0" distL="114300" distR="114300" simplePos="0" relativeHeight="251780096" behindDoc="0" locked="0" layoutInCell="1" allowOverlap="1" wp14:anchorId="6EFE6B93" wp14:editId="69984003">
              <wp:simplePos x="0" y="0"/>
              <wp:positionH relativeFrom="column">
                <wp:posOffset>935355</wp:posOffset>
              </wp:positionH>
              <wp:positionV relativeFrom="paragraph">
                <wp:posOffset>537845</wp:posOffset>
              </wp:positionV>
              <wp:extent cx="3197860" cy="685800"/>
              <wp:effectExtent l="95250" t="95250" r="154940" b="152400"/>
              <wp:wrapTopAndBottom/>
              <wp:docPr id="213018606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6066" name="Picture 1" descr="A screen 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3197860" cy="68580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r w:rsidR="00E26BF7" w:rsidRPr="003D5E02">
        <w:rPr>
          <w:rFonts w:asciiTheme="majorBidi" w:hAnsiTheme="majorBidi" w:cstheme="majorBidi"/>
          <w:noProof/>
          <w:sz w:val="24"/>
          <w:szCs w:val="24"/>
        </w:rPr>
        <mc:AlternateContent>
          <mc:Choice Requires="wps">
            <w:drawing>
              <wp:anchor distT="0" distB="0" distL="114300" distR="114300" simplePos="0" relativeHeight="251782144" behindDoc="0" locked="0" layoutInCell="1" allowOverlap="1" wp14:anchorId="24FC420A" wp14:editId="10DC9746">
                <wp:simplePos x="0" y="0"/>
                <wp:positionH relativeFrom="column">
                  <wp:posOffset>924560</wp:posOffset>
                </wp:positionH>
                <wp:positionV relativeFrom="paragraph">
                  <wp:posOffset>1294765</wp:posOffset>
                </wp:positionV>
                <wp:extent cx="3197860" cy="143510"/>
                <wp:effectExtent l="0" t="0" r="2540" b="8890"/>
                <wp:wrapTopAndBottom/>
                <wp:docPr id="1133697590" name="Text Box 1"/>
                <wp:cNvGraphicFramePr/>
                <a:graphic xmlns:a="http://schemas.openxmlformats.org/drawingml/2006/main">
                  <a:graphicData uri="http://schemas.microsoft.com/office/word/2010/wordprocessingShape">
                    <wps:wsp>
                      <wps:cNvSpPr txBox="1"/>
                      <wps:spPr>
                        <a:xfrm>
                          <a:off x="0" y="0"/>
                          <a:ext cx="3197860" cy="143510"/>
                        </a:xfrm>
                        <a:prstGeom prst="rect">
                          <a:avLst/>
                        </a:prstGeom>
                        <a:solidFill>
                          <a:prstClr val="white"/>
                        </a:solidFill>
                        <a:ln>
                          <a:noFill/>
                        </a:ln>
                      </wps:spPr>
                      <wps:txbx>
                        <w:txbxContent>
                          <w:p w14:paraId="70D36CB2" w14:textId="3B9FD93D" w:rsidR="00AB629D" w:rsidRPr="005321A8" w:rsidRDefault="00AB629D" w:rsidP="00AB629D">
                            <w:pPr>
                              <w:pStyle w:val="Caption"/>
                              <w:jc w:val="center"/>
                              <w:rPr>
                                <w:rFonts w:cs="Arial"/>
                                <w:noProof/>
                              </w:rPr>
                            </w:pPr>
                            <w:bookmarkStart w:id="69" w:name="_Toc137670870"/>
                            <w:r>
                              <w:t xml:space="preserve">Figure </w:t>
                            </w:r>
                            <w:r w:rsidR="00000000">
                              <w:fldChar w:fldCharType="begin"/>
                            </w:r>
                            <w:r w:rsidR="00000000">
                              <w:instrText xml:space="preserve"> SEQ Figure \* ARABIC </w:instrText>
                            </w:r>
                            <w:r w:rsidR="00000000">
                              <w:fldChar w:fldCharType="separate"/>
                            </w:r>
                            <w:r w:rsidR="00E64CCD">
                              <w:rPr>
                                <w:noProof/>
                              </w:rPr>
                              <w:t>21</w:t>
                            </w:r>
                            <w:r w:rsidR="00000000">
                              <w:rPr>
                                <w:noProof/>
                              </w:rPr>
                              <w:fldChar w:fldCharType="end"/>
                            </w:r>
                            <w:r>
                              <w:t xml:space="preserve"> - Windows Mac Address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C420A" id="_x0000_s1048" type="#_x0000_t202" style="position:absolute;left:0;text-align:left;margin-left:72.8pt;margin-top:101.95pt;width:251.8pt;height:11.3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JtHwIAAEMEAAAOAAAAZHJzL2Uyb0RvYy54bWysU8Fu2zAMvQ/YPwi6L47Tr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" stroked="f">
                <v:textbox inset="0,0,0,0">
                  <w:txbxContent>
                    <w:p w14:paraId="70D36CB2" w14:textId="3B9FD93D" w:rsidR="00AB629D" w:rsidRPr="005321A8" w:rsidRDefault="00AB629D" w:rsidP="00AB629D">
                      <w:pPr>
                        <w:pStyle w:val="Caption"/>
                        <w:jc w:val="center"/>
                        <w:rPr>
                          <w:rFonts w:cs="Arial"/>
                          <w:noProof/>
                        </w:rPr>
                      </w:pPr>
                      <w:bookmarkStart w:id="70" w:name="_Toc137670870"/>
                      <w:r>
                        <w:t xml:space="preserve">Figure </w:t>
                      </w:r>
                      <w:r w:rsidR="00000000">
                        <w:fldChar w:fldCharType="begin"/>
                      </w:r>
                      <w:r w:rsidR="00000000">
                        <w:instrText xml:space="preserve"> SEQ Figure \* ARABIC </w:instrText>
                      </w:r>
                      <w:r w:rsidR="00000000">
                        <w:fldChar w:fldCharType="separate"/>
                      </w:r>
                      <w:r w:rsidR="00E64CCD">
                        <w:rPr>
                          <w:noProof/>
                        </w:rPr>
                        <w:t>21</w:t>
                      </w:r>
                      <w:r w:rsidR="00000000">
                        <w:rPr>
                          <w:noProof/>
                        </w:rPr>
                        <w:fldChar w:fldCharType="end"/>
                      </w:r>
                      <w:r>
                        <w:t xml:space="preserve"> - Windows Mac Address</w:t>
                      </w:r>
                      <w:bookmarkEnd w:id="70"/>
                    </w:p>
                  </w:txbxContent>
                </v:textbox>
                <w10:wrap type="topAndBottom"/>
              </v:shape>
            </w:pict>
          </mc:Fallback>
        </mc:AlternateContent>
      </w:r>
      <w:r w:rsidR="00AB629D" w:rsidRPr="003D5E02">
        <w:rPr>
          <w:rFonts w:asciiTheme="majorBidi" w:hAnsiTheme="majorBidi" w:cstheme="majorBidi"/>
          <w:sz w:val="24"/>
          <w:szCs w:val="24"/>
        </w:rPr>
        <w:t xml:space="preserve">We have to see the destination packet </w:t>
      </w:r>
      <w:r w:rsidR="000E415C" w:rsidRPr="003D5E02">
        <w:rPr>
          <w:rFonts w:asciiTheme="majorBidi" w:hAnsiTheme="majorBidi" w:cstheme="majorBidi"/>
          <w:sz w:val="24"/>
          <w:szCs w:val="24"/>
        </w:rPr>
        <w:t>IP</w:t>
      </w:r>
      <w:r w:rsidR="00AB629D" w:rsidRPr="003D5E02">
        <w:rPr>
          <w:rFonts w:asciiTheme="majorBidi" w:hAnsiTheme="majorBidi" w:cstheme="majorBidi"/>
          <w:sz w:val="24"/>
          <w:szCs w:val="24"/>
        </w:rPr>
        <w:t xml:space="preserve"> address which is identical to windows mac address</w:t>
      </w:r>
    </w:p>
    <w:p w14:paraId="10293F8B" w14:textId="02D2FDF7" w:rsidR="00507896" w:rsidRPr="003D5E02" w:rsidRDefault="00E26BF7" w:rsidP="00E26BF7">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78048" behindDoc="1" locked="0" layoutInCell="1" allowOverlap="1" wp14:anchorId="6535FEE5" wp14:editId="00C03AB1">
                <wp:simplePos x="0" y="0"/>
                <wp:positionH relativeFrom="column">
                  <wp:posOffset>-36195</wp:posOffset>
                </wp:positionH>
                <wp:positionV relativeFrom="paragraph">
                  <wp:posOffset>1428115</wp:posOffset>
                </wp:positionV>
                <wp:extent cx="5271770" cy="161925"/>
                <wp:effectExtent l="0" t="0" r="5080" b="9525"/>
                <wp:wrapTight wrapText="bothSides">
                  <wp:wrapPolygon edited="0">
                    <wp:start x="0" y="0"/>
                    <wp:lineTo x="0" y="20329"/>
                    <wp:lineTo x="21543" y="20329"/>
                    <wp:lineTo x="21543" y="0"/>
                    <wp:lineTo x="0" y="0"/>
                  </wp:wrapPolygon>
                </wp:wrapTight>
                <wp:docPr id="1102526710" name="Text Box 1"/>
                <wp:cNvGraphicFramePr/>
                <a:graphic xmlns:a="http://schemas.openxmlformats.org/drawingml/2006/main">
                  <a:graphicData uri="http://schemas.microsoft.com/office/word/2010/wordprocessingShape">
                    <wps:wsp>
                      <wps:cNvSpPr txBox="1"/>
                      <wps:spPr>
                        <a:xfrm>
                          <a:off x="0" y="0"/>
                          <a:ext cx="5271770" cy="161925"/>
                        </a:xfrm>
                        <a:prstGeom prst="rect">
                          <a:avLst/>
                        </a:prstGeom>
                        <a:solidFill>
                          <a:prstClr val="white"/>
                        </a:solidFill>
                        <a:ln>
                          <a:noFill/>
                        </a:ln>
                      </wps:spPr>
                      <wps:txbx>
                        <w:txbxContent>
                          <w:p w14:paraId="791A3870" w14:textId="34B8958D" w:rsidR="00AB629D" w:rsidRPr="007C4A93" w:rsidRDefault="00AB629D" w:rsidP="00AB629D">
                            <w:pPr>
                              <w:pStyle w:val="Caption"/>
                              <w:jc w:val="center"/>
                              <w:rPr>
                                <w:rFonts w:cs="Arial"/>
                                <w:noProof/>
                              </w:rPr>
                            </w:pPr>
                            <w:bookmarkStart w:id="71" w:name="_Toc137670871"/>
                            <w:r>
                              <w:t xml:space="preserve">Figure </w:t>
                            </w:r>
                            <w:r w:rsidR="00000000">
                              <w:fldChar w:fldCharType="begin"/>
                            </w:r>
                            <w:r w:rsidR="00000000">
                              <w:instrText xml:space="preserve"> SEQ Figure \* ARABIC </w:instrText>
                            </w:r>
                            <w:r w:rsidR="00000000">
                              <w:fldChar w:fldCharType="separate"/>
                            </w:r>
                            <w:r w:rsidR="00E64CCD">
                              <w:rPr>
                                <w:noProof/>
                              </w:rPr>
                              <w:t>22</w:t>
                            </w:r>
                            <w:r w:rsidR="00000000">
                              <w:rPr>
                                <w:noProof/>
                              </w:rPr>
                              <w:fldChar w:fldCharType="end"/>
                            </w:r>
                            <w:r>
                              <w:t>- Destination Packet Address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5FEE5" id="_x0000_s1049" type="#_x0000_t202" style="position:absolute;margin-left:-2.85pt;margin-top:112.45pt;width:415.1pt;height:12.75pt;z-index:-25153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" stroked="f">
                <v:textbox inset="0,0,0,0">
                  <w:txbxContent>
                    <w:p w14:paraId="791A3870" w14:textId="34B8958D" w:rsidR="00AB629D" w:rsidRPr="007C4A93" w:rsidRDefault="00AB629D" w:rsidP="00AB629D">
                      <w:pPr>
                        <w:pStyle w:val="Caption"/>
                        <w:jc w:val="center"/>
                        <w:rPr>
                          <w:rFonts w:cs="Arial"/>
                          <w:noProof/>
                        </w:rPr>
                      </w:pPr>
                      <w:bookmarkStart w:id="72" w:name="_Toc137670871"/>
                      <w:r>
                        <w:t xml:space="preserve">Figure </w:t>
                      </w:r>
                      <w:r w:rsidR="00000000">
                        <w:fldChar w:fldCharType="begin"/>
                      </w:r>
                      <w:r w:rsidR="00000000">
                        <w:instrText xml:space="preserve"> SEQ Figure \* ARABIC </w:instrText>
                      </w:r>
                      <w:r w:rsidR="00000000">
                        <w:fldChar w:fldCharType="separate"/>
                      </w:r>
                      <w:r w:rsidR="00E64CCD">
                        <w:rPr>
                          <w:noProof/>
                        </w:rPr>
                        <w:t>22</w:t>
                      </w:r>
                      <w:r w:rsidR="00000000">
                        <w:rPr>
                          <w:noProof/>
                        </w:rPr>
                        <w:fldChar w:fldCharType="end"/>
                      </w:r>
                      <w:r>
                        <w:t>- Destination Packet Address</w:t>
                      </w:r>
                      <w:bookmarkEnd w:id="72"/>
                    </w:p>
                  </w:txbxContent>
                </v:textbox>
                <w10:wrap type="tight"/>
              </v:shape>
            </w:pict>
          </mc:Fallback>
        </mc:AlternateContent>
      </w:r>
      <w:ins w:id="73" w:author="فاطمه باقر بن جواد المطاوعه" w:date="2023-06-12T16:21:00Z">
        <w:r w:rsidRPr="003D5E02">
          <w:rPr>
            <w:rFonts w:asciiTheme="majorBidi" w:hAnsiTheme="majorBidi" w:cstheme="majorBidi"/>
            <w:noProof/>
            <w:rtl/>
          </w:rPr>
          <w:drawing>
            <wp:anchor distT="0" distB="0" distL="114300" distR="114300" simplePos="0" relativeHeight="251776000" behindDoc="1" locked="0" layoutInCell="1" allowOverlap="1" wp14:anchorId="3396253D" wp14:editId="1122D7DF">
              <wp:simplePos x="0" y="0"/>
              <wp:positionH relativeFrom="column">
                <wp:posOffset>-55245</wp:posOffset>
              </wp:positionH>
              <wp:positionV relativeFrom="paragraph">
                <wp:posOffset>1151890</wp:posOffset>
              </wp:positionV>
              <wp:extent cx="5271770" cy="145415"/>
              <wp:effectExtent l="95250" t="95250" r="157480" b="159385"/>
              <wp:wrapTight wrapText="bothSides">
                <wp:wrapPolygon edited="0">
                  <wp:start x="-234" y="-14148"/>
                  <wp:lineTo x="-390" y="-11319"/>
                  <wp:lineTo x="-390" y="28297"/>
                  <wp:lineTo x="-234" y="42445"/>
                  <wp:lineTo x="22011" y="42445"/>
                  <wp:lineTo x="22167" y="33956"/>
                  <wp:lineTo x="22011" y="-8489"/>
                  <wp:lineTo x="22011" y="-14148"/>
                  <wp:lineTo x="-234" y="-14148"/>
                </wp:wrapPolygon>
              </wp:wrapTight>
              <wp:docPr id="4079755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75572" name="Picture 1" descr="A screenshot of a computer&#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t="18098" b="74337"/>
                      <a:stretch/>
                    </pic:blipFill>
                    <pic:spPr bwMode="auto">
                      <a:xfrm>
                        <a:off x="0" y="0"/>
                        <a:ext cx="5271770" cy="14541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ins>
    </w:p>
    <w:p w14:paraId="1507C75D" w14:textId="1719539A" w:rsidR="00507896" w:rsidRPr="003D5E02" w:rsidRDefault="00AB629D" w:rsidP="00AB629D">
      <w:pPr>
        <w:pStyle w:val="ListParagraph"/>
        <w:numPr>
          <w:ilvl w:val="0"/>
          <w:numId w:val="6"/>
        </w:numPr>
        <w:rPr>
          <w:rFonts w:asciiTheme="majorBidi" w:hAnsiTheme="majorBidi" w:cstheme="majorBidi"/>
          <w:sz w:val="24"/>
          <w:szCs w:val="24"/>
        </w:rPr>
      </w:pPr>
      <w:r w:rsidRPr="003D5E02">
        <w:rPr>
          <w:rFonts w:asciiTheme="majorBidi" w:hAnsiTheme="majorBidi" w:cstheme="majorBidi"/>
          <w:sz w:val="24"/>
          <w:szCs w:val="24"/>
        </w:rPr>
        <w:t xml:space="preserve">We have to see the source packet </w:t>
      </w:r>
      <w:r w:rsidR="000E415C" w:rsidRPr="003D5E02">
        <w:rPr>
          <w:rFonts w:asciiTheme="majorBidi" w:hAnsiTheme="majorBidi" w:cstheme="majorBidi"/>
          <w:sz w:val="24"/>
          <w:szCs w:val="24"/>
        </w:rPr>
        <w:t>IP</w:t>
      </w:r>
      <w:r w:rsidRPr="003D5E02">
        <w:rPr>
          <w:rFonts w:asciiTheme="majorBidi" w:hAnsiTheme="majorBidi" w:cstheme="majorBidi"/>
          <w:sz w:val="24"/>
          <w:szCs w:val="24"/>
        </w:rPr>
        <w:t xml:space="preserve"> address which is identical to windows </w:t>
      </w:r>
      <w:r w:rsidR="000E415C" w:rsidRPr="003D5E02">
        <w:rPr>
          <w:rFonts w:asciiTheme="majorBidi" w:hAnsiTheme="majorBidi" w:cstheme="majorBidi"/>
          <w:sz w:val="24"/>
          <w:szCs w:val="24"/>
        </w:rPr>
        <w:t xml:space="preserve">MAC </w:t>
      </w:r>
      <w:r w:rsidRPr="003D5E02">
        <w:rPr>
          <w:rFonts w:asciiTheme="majorBidi" w:hAnsiTheme="majorBidi" w:cstheme="majorBidi"/>
          <w:sz w:val="24"/>
          <w:szCs w:val="24"/>
        </w:rPr>
        <w:t>address</w:t>
      </w:r>
    </w:p>
    <w:p w14:paraId="25DC0565" w14:textId="32E57D4E" w:rsidR="00507896" w:rsidRPr="003D5E02" w:rsidRDefault="00E26BF7" w:rsidP="00507896">
      <w:pPr>
        <w:rPr>
          <w:rFonts w:asciiTheme="majorBidi" w:hAnsiTheme="majorBidi" w:cstheme="majorBidi"/>
        </w:rPr>
      </w:pPr>
      <w:ins w:id="74" w:author="فاطمه باقر بن جواد المطاوعه" w:date="2023-06-12T16:24:00Z">
        <w:r w:rsidRPr="003D5E02">
          <w:rPr>
            <w:rFonts w:asciiTheme="majorBidi" w:hAnsiTheme="majorBidi" w:cstheme="majorBidi"/>
            <w:noProof/>
            <w:rtl/>
          </w:rPr>
          <w:drawing>
            <wp:anchor distT="0" distB="0" distL="114300" distR="114300" simplePos="0" relativeHeight="251786240" behindDoc="1" locked="0" layoutInCell="1" allowOverlap="1" wp14:anchorId="5A630BD6" wp14:editId="2649CADE">
              <wp:simplePos x="0" y="0"/>
              <wp:positionH relativeFrom="column">
                <wp:posOffset>1335405</wp:posOffset>
              </wp:positionH>
              <wp:positionV relativeFrom="paragraph">
                <wp:posOffset>74930</wp:posOffset>
              </wp:positionV>
              <wp:extent cx="2647950" cy="209550"/>
              <wp:effectExtent l="95250" t="95250" r="152400" b="152400"/>
              <wp:wrapTight wrapText="bothSides">
                <wp:wrapPolygon edited="0">
                  <wp:start x="-466" y="-9818"/>
                  <wp:lineTo x="-777" y="-7855"/>
                  <wp:lineTo x="-777" y="25527"/>
                  <wp:lineTo x="-466" y="35345"/>
                  <wp:lineTo x="22377" y="35345"/>
                  <wp:lineTo x="22688" y="25527"/>
                  <wp:lineTo x="22688" y="23564"/>
                  <wp:lineTo x="22377" y="-5891"/>
                  <wp:lineTo x="22377" y="-9818"/>
                  <wp:lineTo x="-466" y="-9818"/>
                </wp:wrapPolygon>
              </wp:wrapTight>
              <wp:docPr id="33050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333" name=""/>
                      <pic:cNvPicPr/>
                    </pic:nvPicPr>
                    <pic:blipFill>
                      <a:blip r:embed="rId73">
                        <a:extLst>
                          <a:ext uri="{28A0092B-C50C-407E-A947-70E740481C1C}">
                            <a14:useLocalDpi xmlns:a14="http://schemas.microsoft.com/office/drawing/2010/main" val="0"/>
                          </a:ext>
                        </a:extLst>
                      </a:blip>
                      <a:stretch>
                        <a:fillRect/>
                      </a:stretch>
                    </pic:blipFill>
                    <pic:spPr>
                      <a:xfrm>
                        <a:off x="0" y="0"/>
                        <a:ext cx="2647950" cy="20955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p>
    <w:p w14:paraId="7FBA50DC" w14:textId="2904E0E5" w:rsidR="00507896" w:rsidRPr="003D5E02" w:rsidRDefault="00E26BF7" w:rsidP="00507896">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788288" behindDoc="1" locked="0" layoutInCell="1" allowOverlap="1" wp14:anchorId="3419BE22" wp14:editId="77F87180">
                <wp:simplePos x="0" y="0"/>
                <wp:positionH relativeFrom="column">
                  <wp:posOffset>1339215</wp:posOffset>
                </wp:positionH>
                <wp:positionV relativeFrom="paragraph">
                  <wp:posOffset>89746</wp:posOffset>
                </wp:positionV>
                <wp:extent cx="2647950" cy="127000"/>
                <wp:effectExtent l="0" t="0" r="0" b="6350"/>
                <wp:wrapTight wrapText="bothSides">
                  <wp:wrapPolygon edited="0">
                    <wp:start x="0" y="0"/>
                    <wp:lineTo x="0" y="19440"/>
                    <wp:lineTo x="21445" y="19440"/>
                    <wp:lineTo x="21445" y="0"/>
                    <wp:lineTo x="0" y="0"/>
                  </wp:wrapPolygon>
                </wp:wrapTight>
                <wp:docPr id="786159877" name="Text Box 1"/>
                <wp:cNvGraphicFramePr/>
                <a:graphic xmlns:a="http://schemas.openxmlformats.org/drawingml/2006/main">
                  <a:graphicData uri="http://schemas.microsoft.com/office/word/2010/wordprocessingShape">
                    <wps:wsp>
                      <wps:cNvSpPr txBox="1"/>
                      <wps:spPr>
                        <a:xfrm>
                          <a:off x="0" y="0"/>
                          <a:ext cx="2647950" cy="127000"/>
                        </a:xfrm>
                        <a:prstGeom prst="rect">
                          <a:avLst/>
                        </a:prstGeom>
                        <a:solidFill>
                          <a:prstClr val="white"/>
                        </a:solidFill>
                        <a:ln>
                          <a:noFill/>
                        </a:ln>
                      </wps:spPr>
                      <wps:txbx>
                        <w:txbxContent>
                          <w:p w14:paraId="1BDEE1B6" w14:textId="39B4A36F" w:rsidR="00AB629D" w:rsidRPr="00350445" w:rsidRDefault="00AB629D" w:rsidP="00AB629D">
                            <w:pPr>
                              <w:pStyle w:val="Caption"/>
                              <w:jc w:val="center"/>
                              <w:rPr>
                                <w:rFonts w:cs="Arial"/>
                                <w:noProof/>
                              </w:rPr>
                            </w:pPr>
                            <w:bookmarkStart w:id="75" w:name="_Toc137670872"/>
                            <w:r>
                              <w:t xml:space="preserve">Figure </w:t>
                            </w:r>
                            <w:r w:rsidR="00000000">
                              <w:fldChar w:fldCharType="begin"/>
                            </w:r>
                            <w:r w:rsidR="00000000">
                              <w:instrText xml:space="preserve"> SEQ Figure \* ARABIC </w:instrText>
                            </w:r>
                            <w:r w:rsidR="00000000">
                              <w:fldChar w:fldCharType="separate"/>
                            </w:r>
                            <w:r w:rsidR="00E64CCD">
                              <w:rPr>
                                <w:noProof/>
                              </w:rPr>
                              <w:t>23</w:t>
                            </w:r>
                            <w:r w:rsidR="00000000">
                              <w:rPr>
                                <w:noProof/>
                              </w:rPr>
                              <w:fldChar w:fldCharType="end"/>
                            </w:r>
                            <w:r>
                              <w:t>- Kali Mac Address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9BE22" id="_x0000_s1050" type="#_x0000_t202" style="position:absolute;margin-left:105.45pt;margin-top:7.05pt;width:208.5pt;height:10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" stroked="f">
                <v:textbox inset="0,0,0,0">
                  <w:txbxContent>
                    <w:p w14:paraId="1BDEE1B6" w14:textId="39B4A36F" w:rsidR="00AB629D" w:rsidRPr="00350445" w:rsidRDefault="00AB629D" w:rsidP="00AB629D">
                      <w:pPr>
                        <w:pStyle w:val="Caption"/>
                        <w:jc w:val="center"/>
                        <w:rPr>
                          <w:rFonts w:cs="Arial"/>
                          <w:noProof/>
                        </w:rPr>
                      </w:pPr>
                      <w:bookmarkStart w:id="76" w:name="_Toc137670872"/>
                      <w:r>
                        <w:t xml:space="preserve">Figure </w:t>
                      </w:r>
                      <w:r w:rsidR="00000000">
                        <w:fldChar w:fldCharType="begin"/>
                      </w:r>
                      <w:r w:rsidR="00000000">
                        <w:instrText xml:space="preserve"> SEQ Figure \* ARABIC </w:instrText>
                      </w:r>
                      <w:r w:rsidR="00000000">
                        <w:fldChar w:fldCharType="separate"/>
                      </w:r>
                      <w:r w:rsidR="00E64CCD">
                        <w:rPr>
                          <w:noProof/>
                        </w:rPr>
                        <w:t>23</w:t>
                      </w:r>
                      <w:r w:rsidR="00000000">
                        <w:rPr>
                          <w:noProof/>
                        </w:rPr>
                        <w:fldChar w:fldCharType="end"/>
                      </w:r>
                      <w:r>
                        <w:t>- Kali Mac Address</w:t>
                      </w:r>
                      <w:bookmarkEnd w:id="76"/>
                    </w:p>
                  </w:txbxContent>
                </v:textbox>
                <w10:wrap type="tight"/>
              </v:shape>
            </w:pict>
          </mc:Fallback>
        </mc:AlternateContent>
      </w:r>
      <w:r w:rsidRPr="003D5E02">
        <w:rPr>
          <w:rFonts w:asciiTheme="majorBidi" w:hAnsiTheme="majorBidi" w:cstheme="majorBidi"/>
          <w:noProof/>
        </w:rPr>
        <mc:AlternateContent>
          <mc:Choice Requires="wps">
            <w:drawing>
              <wp:anchor distT="0" distB="0" distL="114300" distR="114300" simplePos="0" relativeHeight="251790336" behindDoc="1" locked="0" layoutInCell="1" allowOverlap="1" wp14:anchorId="5EF5AC68" wp14:editId="112726F3">
                <wp:simplePos x="0" y="0"/>
                <wp:positionH relativeFrom="margin">
                  <wp:align>left</wp:align>
                </wp:positionH>
                <wp:positionV relativeFrom="paragraph">
                  <wp:posOffset>560282</wp:posOffset>
                </wp:positionV>
                <wp:extent cx="5269230" cy="219075"/>
                <wp:effectExtent l="0" t="0" r="7620" b="9525"/>
                <wp:wrapTight wrapText="bothSides">
                  <wp:wrapPolygon edited="0">
                    <wp:start x="0" y="0"/>
                    <wp:lineTo x="0" y="20661"/>
                    <wp:lineTo x="21553" y="20661"/>
                    <wp:lineTo x="21553" y="0"/>
                    <wp:lineTo x="0" y="0"/>
                  </wp:wrapPolygon>
                </wp:wrapTight>
                <wp:docPr id="705410623" name="Text Box 1"/>
                <wp:cNvGraphicFramePr/>
                <a:graphic xmlns:a="http://schemas.openxmlformats.org/drawingml/2006/main">
                  <a:graphicData uri="http://schemas.microsoft.com/office/word/2010/wordprocessingShape">
                    <wps:wsp>
                      <wps:cNvSpPr txBox="1"/>
                      <wps:spPr>
                        <a:xfrm>
                          <a:off x="0" y="0"/>
                          <a:ext cx="5269230" cy="219075"/>
                        </a:xfrm>
                        <a:prstGeom prst="rect">
                          <a:avLst/>
                        </a:prstGeom>
                        <a:solidFill>
                          <a:prstClr val="white"/>
                        </a:solidFill>
                        <a:ln>
                          <a:noFill/>
                        </a:ln>
                      </wps:spPr>
                      <wps:txbx>
                        <w:txbxContent>
                          <w:p w14:paraId="7C0C72A2" w14:textId="3DD2317C" w:rsidR="00AB629D" w:rsidRPr="00A34198" w:rsidRDefault="00AB629D" w:rsidP="00AB629D">
                            <w:pPr>
                              <w:pStyle w:val="Caption"/>
                              <w:jc w:val="center"/>
                              <w:rPr>
                                <w:rFonts w:cs="Arial"/>
                                <w:noProof/>
                              </w:rPr>
                            </w:pPr>
                            <w:bookmarkStart w:id="77" w:name="_Toc137670873"/>
                            <w:r>
                              <w:t xml:space="preserve">Figure </w:t>
                            </w:r>
                            <w:r w:rsidR="00000000">
                              <w:fldChar w:fldCharType="begin"/>
                            </w:r>
                            <w:r w:rsidR="00000000">
                              <w:instrText xml:space="preserve"> SEQ Figure \* ARABIC </w:instrText>
                            </w:r>
                            <w:r w:rsidR="00000000">
                              <w:fldChar w:fldCharType="separate"/>
                            </w:r>
                            <w:r w:rsidR="00E64CCD">
                              <w:rPr>
                                <w:noProof/>
                              </w:rPr>
                              <w:t>24</w:t>
                            </w:r>
                            <w:r w:rsidR="00000000">
                              <w:rPr>
                                <w:noProof/>
                              </w:rPr>
                              <w:fldChar w:fldCharType="end"/>
                            </w:r>
                            <w:r w:rsidRPr="00CC5C85">
                              <w:t xml:space="preserve"> - Source Packet Address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5AC68" id="_x0000_s1051" type="#_x0000_t202" style="position:absolute;margin-left:0;margin-top:44.1pt;width:414.9pt;height:17.25pt;z-index:-251526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" stroked="f">
                <v:textbox inset="0,0,0,0">
                  <w:txbxContent>
                    <w:p w14:paraId="7C0C72A2" w14:textId="3DD2317C" w:rsidR="00AB629D" w:rsidRPr="00A34198" w:rsidRDefault="00AB629D" w:rsidP="00AB629D">
                      <w:pPr>
                        <w:pStyle w:val="Caption"/>
                        <w:jc w:val="center"/>
                        <w:rPr>
                          <w:rFonts w:cs="Arial"/>
                          <w:noProof/>
                        </w:rPr>
                      </w:pPr>
                      <w:bookmarkStart w:id="78" w:name="_Toc137670873"/>
                      <w:r>
                        <w:t xml:space="preserve">Figure </w:t>
                      </w:r>
                      <w:r w:rsidR="00000000">
                        <w:fldChar w:fldCharType="begin"/>
                      </w:r>
                      <w:r w:rsidR="00000000">
                        <w:instrText xml:space="preserve"> SEQ Figure \* ARABIC </w:instrText>
                      </w:r>
                      <w:r w:rsidR="00000000">
                        <w:fldChar w:fldCharType="separate"/>
                      </w:r>
                      <w:r w:rsidR="00E64CCD">
                        <w:rPr>
                          <w:noProof/>
                        </w:rPr>
                        <w:t>24</w:t>
                      </w:r>
                      <w:r w:rsidR="00000000">
                        <w:rPr>
                          <w:noProof/>
                        </w:rPr>
                        <w:fldChar w:fldCharType="end"/>
                      </w:r>
                      <w:r w:rsidRPr="00CC5C85">
                        <w:t xml:space="preserve"> - Source Packet Address</w:t>
                      </w:r>
                      <w:bookmarkEnd w:id="78"/>
                    </w:p>
                  </w:txbxContent>
                </v:textbox>
                <w10:wrap type="tight" anchorx="margin"/>
              </v:shape>
            </w:pict>
          </mc:Fallback>
        </mc:AlternateContent>
      </w:r>
      <w:ins w:id="79" w:author="فاطمه باقر بن جواد المطاوعه" w:date="2023-06-12T16:22:00Z">
        <w:r w:rsidRPr="003D5E02">
          <w:rPr>
            <w:rFonts w:asciiTheme="majorBidi" w:hAnsiTheme="majorBidi" w:cstheme="majorBidi"/>
            <w:noProof/>
            <w:rtl/>
          </w:rPr>
          <w:drawing>
            <wp:anchor distT="0" distB="0" distL="114300" distR="114300" simplePos="0" relativeHeight="251783168" behindDoc="1" locked="0" layoutInCell="1" allowOverlap="1" wp14:anchorId="5D218E3E" wp14:editId="79A411BF">
              <wp:simplePos x="0" y="0"/>
              <wp:positionH relativeFrom="margin">
                <wp:posOffset>95250</wp:posOffset>
              </wp:positionH>
              <wp:positionV relativeFrom="paragraph">
                <wp:posOffset>356235</wp:posOffset>
              </wp:positionV>
              <wp:extent cx="5269339" cy="137054"/>
              <wp:effectExtent l="95250" t="95250" r="140970" b="149225"/>
              <wp:wrapTight wrapText="bothSides">
                <wp:wrapPolygon edited="0">
                  <wp:start x="-234" y="-15070"/>
                  <wp:lineTo x="-390" y="-12056"/>
                  <wp:lineTo x="-390" y="27126"/>
                  <wp:lineTo x="-234" y="42195"/>
                  <wp:lineTo x="21944" y="42195"/>
                  <wp:lineTo x="22100" y="36167"/>
                  <wp:lineTo x="21944" y="-9042"/>
                  <wp:lineTo x="21944" y="-15070"/>
                  <wp:lineTo x="-234" y="-15070"/>
                </wp:wrapPolygon>
              </wp:wrapTight>
              <wp:docPr id="12837044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04439" name="Picture 1" descr="A screenshot of a computer&#10;&#10;Description automatically generated with medium confidence"/>
                      <pic:cNvPicPr/>
                    </pic:nvPicPr>
                    <pic:blipFill rotWithShape="1">
                      <a:blip r:embed="rId74" cstate="print">
                        <a:extLst>
                          <a:ext uri="{28A0092B-C50C-407E-A947-70E740481C1C}">
                            <a14:useLocalDpi xmlns:a14="http://schemas.microsoft.com/office/drawing/2010/main" val="0"/>
                          </a:ext>
                        </a:extLst>
                      </a:blip>
                      <a:srcRect t="21055" b="71812"/>
                      <a:stretch/>
                    </pic:blipFill>
                    <pic:spPr bwMode="auto">
                      <a:xfrm>
                        <a:off x="0" y="0"/>
                        <a:ext cx="5269339" cy="137054"/>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ins>
    </w:p>
    <w:p w14:paraId="197D0369" w14:textId="4DAADC59" w:rsidR="00507896" w:rsidRPr="003D5E02" w:rsidRDefault="00E26BF7" w:rsidP="00507896">
      <w:pPr>
        <w:pStyle w:val="ListParagraph"/>
        <w:numPr>
          <w:ilvl w:val="0"/>
          <w:numId w:val="6"/>
        </w:numPr>
        <w:rPr>
          <w:rFonts w:asciiTheme="majorBidi" w:hAnsiTheme="majorBidi" w:cstheme="majorBidi"/>
        </w:rPr>
      </w:pPr>
      <w:r w:rsidRPr="003D5E02">
        <w:rPr>
          <w:rFonts w:asciiTheme="majorBidi" w:hAnsiTheme="majorBidi" w:cstheme="majorBidi"/>
          <w:noProof/>
          <w:sz w:val="24"/>
          <w:szCs w:val="24"/>
        </w:rPr>
        <mc:AlternateContent>
          <mc:Choice Requires="wps">
            <w:drawing>
              <wp:anchor distT="0" distB="0" distL="114300" distR="114300" simplePos="0" relativeHeight="251793408" behindDoc="1" locked="0" layoutInCell="1" allowOverlap="1" wp14:anchorId="1D88D8C9" wp14:editId="01D77D3C">
                <wp:simplePos x="0" y="0"/>
                <wp:positionH relativeFrom="column">
                  <wp:posOffset>145415</wp:posOffset>
                </wp:positionH>
                <wp:positionV relativeFrom="paragraph">
                  <wp:posOffset>1971463</wp:posOffset>
                </wp:positionV>
                <wp:extent cx="5274310" cy="194310"/>
                <wp:effectExtent l="0" t="0" r="2540" b="0"/>
                <wp:wrapTight wrapText="bothSides">
                  <wp:wrapPolygon edited="0">
                    <wp:start x="0" y="0"/>
                    <wp:lineTo x="0" y="19059"/>
                    <wp:lineTo x="21532" y="19059"/>
                    <wp:lineTo x="21532" y="0"/>
                    <wp:lineTo x="0" y="0"/>
                  </wp:wrapPolygon>
                </wp:wrapTight>
                <wp:docPr id="359731430" name="Text Box 1"/>
                <wp:cNvGraphicFramePr/>
                <a:graphic xmlns:a="http://schemas.openxmlformats.org/drawingml/2006/main">
                  <a:graphicData uri="http://schemas.microsoft.com/office/word/2010/wordprocessingShape">
                    <wps:wsp>
                      <wps:cNvSpPr txBox="1"/>
                      <wps:spPr>
                        <a:xfrm>
                          <a:off x="0" y="0"/>
                          <a:ext cx="5274310" cy="194310"/>
                        </a:xfrm>
                        <a:prstGeom prst="rect">
                          <a:avLst/>
                        </a:prstGeom>
                        <a:solidFill>
                          <a:prstClr val="white"/>
                        </a:solidFill>
                        <a:ln>
                          <a:noFill/>
                        </a:ln>
                      </wps:spPr>
                      <wps:txbx>
                        <w:txbxContent>
                          <w:p w14:paraId="7E2949FC" w14:textId="7CCEBC9E" w:rsidR="00310D47" w:rsidRPr="00601694" w:rsidRDefault="00310D47" w:rsidP="00310D47">
                            <w:pPr>
                              <w:pStyle w:val="Caption"/>
                              <w:jc w:val="center"/>
                              <w:rPr>
                                <w:rFonts w:cs="Arial"/>
                                <w:noProof/>
                              </w:rPr>
                            </w:pPr>
                            <w:bookmarkStart w:id="80" w:name="_Toc137670874"/>
                            <w:r>
                              <w:t xml:space="preserve">Figure </w:t>
                            </w:r>
                            <w:r w:rsidR="00000000">
                              <w:fldChar w:fldCharType="begin"/>
                            </w:r>
                            <w:r w:rsidR="00000000">
                              <w:instrText xml:space="preserve"> SEQ Figure \* ARABIC </w:instrText>
                            </w:r>
                            <w:r w:rsidR="00000000">
                              <w:fldChar w:fldCharType="separate"/>
                            </w:r>
                            <w:r w:rsidR="00E64CCD">
                              <w:rPr>
                                <w:noProof/>
                              </w:rPr>
                              <w:t>25</w:t>
                            </w:r>
                            <w:r w:rsidR="00000000">
                              <w:rPr>
                                <w:noProof/>
                              </w:rPr>
                              <w:fldChar w:fldCharType="end"/>
                            </w:r>
                            <w:r>
                              <w:t xml:space="preserve"> - Operation Code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8D8C9" id="_x0000_s1052" type="#_x0000_t202" style="position:absolute;left:0;text-align:left;margin-left:11.45pt;margin-top:155.25pt;width:415.3pt;height:15.3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" stroked="f">
                <v:textbox inset="0,0,0,0">
                  <w:txbxContent>
                    <w:p w14:paraId="7E2949FC" w14:textId="7CCEBC9E" w:rsidR="00310D47" w:rsidRPr="00601694" w:rsidRDefault="00310D47" w:rsidP="00310D47">
                      <w:pPr>
                        <w:pStyle w:val="Caption"/>
                        <w:jc w:val="center"/>
                        <w:rPr>
                          <w:rFonts w:cs="Arial"/>
                          <w:noProof/>
                        </w:rPr>
                      </w:pPr>
                      <w:bookmarkStart w:id="81" w:name="_Toc137670874"/>
                      <w:r>
                        <w:t xml:space="preserve">Figure </w:t>
                      </w:r>
                      <w:r w:rsidR="00000000">
                        <w:fldChar w:fldCharType="begin"/>
                      </w:r>
                      <w:r w:rsidR="00000000">
                        <w:instrText xml:space="preserve"> SEQ Figure \* ARABIC </w:instrText>
                      </w:r>
                      <w:r w:rsidR="00000000">
                        <w:fldChar w:fldCharType="separate"/>
                      </w:r>
                      <w:r w:rsidR="00E64CCD">
                        <w:rPr>
                          <w:noProof/>
                        </w:rPr>
                        <w:t>25</w:t>
                      </w:r>
                      <w:r w:rsidR="00000000">
                        <w:rPr>
                          <w:noProof/>
                        </w:rPr>
                        <w:fldChar w:fldCharType="end"/>
                      </w:r>
                      <w:r>
                        <w:t xml:space="preserve"> - Operation Code</w:t>
                      </w:r>
                      <w:bookmarkEnd w:id="81"/>
                    </w:p>
                  </w:txbxContent>
                </v:textbox>
                <w10:wrap type="tight"/>
              </v:shape>
            </w:pict>
          </mc:Fallback>
        </mc:AlternateContent>
      </w:r>
      <w:ins w:id="82" w:author="فاطمه باقر بن جواد المطاوعه" w:date="2023-06-12T16:25:00Z">
        <w:r w:rsidRPr="003D5E02">
          <w:rPr>
            <w:rFonts w:asciiTheme="majorBidi" w:hAnsiTheme="majorBidi" w:cstheme="majorBidi"/>
            <w:noProof/>
            <w:sz w:val="24"/>
            <w:szCs w:val="24"/>
            <w:rtl/>
          </w:rPr>
          <w:drawing>
            <wp:anchor distT="0" distB="0" distL="114300" distR="114300" simplePos="0" relativeHeight="251791360" behindDoc="1" locked="0" layoutInCell="1" allowOverlap="1" wp14:anchorId="3A4D3493" wp14:editId="260DFE0A">
              <wp:simplePos x="0" y="0"/>
              <wp:positionH relativeFrom="column">
                <wp:posOffset>144780</wp:posOffset>
              </wp:positionH>
              <wp:positionV relativeFrom="paragraph">
                <wp:posOffset>1056640</wp:posOffset>
              </wp:positionV>
              <wp:extent cx="5274310" cy="820420"/>
              <wp:effectExtent l="95250" t="95250" r="154940" b="151130"/>
              <wp:wrapTight wrapText="bothSides">
                <wp:wrapPolygon edited="0">
                  <wp:start x="-234" y="-2508"/>
                  <wp:lineTo x="-390" y="-2006"/>
                  <wp:lineTo x="-390" y="22570"/>
                  <wp:lineTo x="-234" y="25077"/>
                  <wp:lineTo x="22000" y="25077"/>
                  <wp:lineTo x="22157" y="22570"/>
                  <wp:lineTo x="22157" y="6019"/>
                  <wp:lineTo x="22000" y="-1505"/>
                  <wp:lineTo x="22000" y="-2508"/>
                  <wp:lineTo x="-234" y="-2508"/>
                </wp:wrapPolygon>
              </wp:wrapTight>
              <wp:docPr id="85657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2964"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82042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00310D47" w:rsidRPr="003D5E02">
        <w:rPr>
          <w:rFonts w:asciiTheme="majorBidi" w:hAnsiTheme="majorBidi" w:cstheme="majorBidi"/>
          <w:sz w:val="24"/>
          <w:szCs w:val="24"/>
        </w:rPr>
        <w:t>The line highlighted with blue color means that I am giving the windows machine ARP response that it never asked for and did not ask from the gateway</w:t>
      </w:r>
    </w:p>
    <w:p w14:paraId="4718724C" w14:textId="7FF1734D" w:rsidR="00310D47" w:rsidRPr="003D5E02" w:rsidRDefault="00E92A78" w:rsidP="00E92A78">
      <w:pPr>
        <w:pStyle w:val="ListParagraph"/>
        <w:numPr>
          <w:ilvl w:val="0"/>
          <w:numId w:val="6"/>
        </w:numPr>
        <w:rPr>
          <w:rFonts w:asciiTheme="majorBidi" w:hAnsiTheme="majorBidi" w:cstheme="majorBidi"/>
          <w:sz w:val="24"/>
          <w:szCs w:val="24"/>
        </w:rPr>
      </w:pPr>
      <w:r w:rsidRPr="003D5E02">
        <w:rPr>
          <w:rFonts w:asciiTheme="majorBidi" w:hAnsiTheme="majorBidi" w:cstheme="majorBidi"/>
          <w:noProof/>
          <w:sz w:val="24"/>
          <w:szCs w:val="24"/>
        </w:rPr>
        <mc:AlternateContent>
          <mc:Choice Requires="wps">
            <w:drawing>
              <wp:anchor distT="0" distB="0" distL="114300" distR="114300" simplePos="0" relativeHeight="251796480" behindDoc="1" locked="0" layoutInCell="1" allowOverlap="1" wp14:anchorId="5DAB640A" wp14:editId="75710FD8">
                <wp:simplePos x="0" y="0"/>
                <wp:positionH relativeFrom="column">
                  <wp:posOffset>-237067</wp:posOffset>
                </wp:positionH>
                <wp:positionV relativeFrom="paragraph">
                  <wp:posOffset>2207260</wp:posOffset>
                </wp:positionV>
                <wp:extent cx="5274310" cy="152400"/>
                <wp:effectExtent l="0" t="0" r="2540" b="0"/>
                <wp:wrapTight wrapText="bothSides">
                  <wp:wrapPolygon edited="0">
                    <wp:start x="0" y="0"/>
                    <wp:lineTo x="0" y="18900"/>
                    <wp:lineTo x="21532" y="18900"/>
                    <wp:lineTo x="21532" y="0"/>
                    <wp:lineTo x="0" y="0"/>
                  </wp:wrapPolygon>
                </wp:wrapTight>
                <wp:docPr id="830437492" name="Text Box 1"/>
                <wp:cNvGraphicFramePr/>
                <a:graphic xmlns:a="http://schemas.openxmlformats.org/drawingml/2006/main">
                  <a:graphicData uri="http://schemas.microsoft.com/office/word/2010/wordprocessingShape">
                    <wps:wsp>
                      <wps:cNvSpPr txBox="1"/>
                      <wps:spPr>
                        <a:xfrm>
                          <a:off x="0" y="0"/>
                          <a:ext cx="5274310" cy="152400"/>
                        </a:xfrm>
                        <a:prstGeom prst="rect">
                          <a:avLst/>
                        </a:prstGeom>
                        <a:solidFill>
                          <a:prstClr val="white"/>
                        </a:solidFill>
                        <a:ln>
                          <a:noFill/>
                        </a:ln>
                      </wps:spPr>
                      <wps:txbx>
                        <w:txbxContent>
                          <w:p w14:paraId="3401A200" w14:textId="586C39A8" w:rsidR="00310D47" w:rsidRPr="006F3C0B" w:rsidRDefault="00310D47" w:rsidP="004B6C28">
                            <w:pPr>
                              <w:pStyle w:val="Caption"/>
                              <w:jc w:val="center"/>
                              <w:rPr>
                                <w:rFonts w:cs="Arial"/>
                                <w:noProof/>
                              </w:rPr>
                            </w:pPr>
                            <w:bookmarkStart w:id="83" w:name="_Toc137670875"/>
                            <w:r>
                              <w:t xml:space="preserve">Figure </w:t>
                            </w:r>
                            <w:r w:rsidR="00000000">
                              <w:fldChar w:fldCharType="begin"/>
                            </w:r>
                            <w:r w:rsidR="00000000">
                              <w:instrText xml:space="preserve"> SEQ Figure \* ARABIC </w:instrText>
                            </w:r>
                            <w:r w:rsidR="00000000">
                              <w:fldChar w:fldCharType="separate"/>
                            </w:r>
                            <w:r w:rsidR="00E64CCD">
                              <w:rPr>
                                <w:noProof/>
                              </w:rPr>
                              <w:t>26</w:t>
                            </w:r>
                            <w:r w:rsidR="00000000">
                              <w:rPr>
                                <w:noProof/>
                              </w:rPr>
                              <w:fldChar w:fldCharType="end"/>
                            </w:r>
                            <w:r>
                              <w:t xml:space="preserve"> - Packet Information</w:t>
                            </w:r>
                            <w:r w:rsidR="004B6C28">
                              <w:t xml:space="preserve"> - a</w:t>
                            </w:r>
                            <w:bookmarkEnd w:id="83"/>
                            <w:r w:rsidR="004B6C2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B640A" id="_x0000_s1053" type="#_x0000_t202" style="position:absolute;left:0;text-align:left;margin-left:-18.65pt;margin-top:173.8pt;width:415.3pt;height:12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" stroked="f">
                <v:textbox inset="0,0,0,0">
                  <w:txbxContent>
                    <w:p w14:paraId="3401A200" w14:textId="586C39A8" w:rsidR="00310D47" w:rsidRPr="006F3C0B" w:rsidRDefault="00310D47" w:rsidP="004B6C28">
                      <w:pPr>
                        <w:pStyle w:val="Caption"/>
                        <w:jc w:val="center"/>
                        <w:rPr>
                          <w:rFonts w:cs="Arial"/>
                          <w:noProof/>
                        </w:rPr>
                      </w:pPr>
                      <w:bookmarkStart w:id="84" w:name="_Toc137670875"/>
                      <w:r>
                        <w:t xml:space="preserve">Figure </w:t>
                      </w:r>
                      <w:r w:rsidR="00000000">
                        <w:fldChar w:fldCharType="begin"/>
                      </w:r>
                      <w:r w:rsidR="00000000">
                        <w:instrText xml:space="preserve"> SEQ Figure \* ARABIC </w:instrText>
                      </w:r>
                      <w:r w:rsidR="00000000">
                        <w:fldChar w:fldCharType="separate"/>
                      </w:r>
                      <w:r w:rsidR="00E64CCD">
                        <w:rPr>
                          <w:noProof/>
                        </w:rPr>
                        <w:t>26</w:t>
                      </w:r>
                      <w:r w:rsidR="00000000">
                        <w:rPr>
                          <w:noProof/>
                        </w:rPr>
                        <w:fldChar w:fldCharType="end"/>
                      </w:r>
                      <w:r>
                        <w:t xml:space="preserve"> - Packet Information</w:t>
                      </w:r>
                      <w:r w:rsidR="004B6C28">
                        <w:t xml:space="preserve"> - a</w:t>
                      </w:r>
                      <w:bookmarkEnd w:id="84"/>
                      <w:r w:rsidR="004B6C28">
                        <w:t xml:space="preserve"> </w:t>
                      </w:r>
                    </w:p>
                  </w:txbxContent>
                </v:textbox>
                <w10:wrap type="tight"/>
              </v:shape>
            </w:pict>
          </mc:Fallback>
        </mc:AlternateContent>
      </w:r>
      <w:ins w:id="85" w:author="فاطمه باقر بن جواد المطاوعه" w:date="2023-06-12T16:29:00Z">
        <w:r w:rsidRPr="003D5E02">
          <w:rPr>
            <w:rFonts w:asciiTheme="majorBidi" w:hAnsiTheme="majorBidi" w:cstheme="majorBidi"/>
            <w:noProof/>
            <w:sz w:val="24"/>
            <w:szCs w:val="24"/>
            <w:rtl/>
          </w:rPr>
          <w:drawing>
            <wp:anchor distT="0" distB="0" distL="114300" distR="114300" simplePos="0" relativeHeight="251794432" behindDoc="1" locked="0" layoutInCell="1" allowOverlap="1" wp14:anchorId="7A0D84A9" wp14:editId="42EC11BB">
              <wp:simplePos x="0" y="0"/>
              <wp:positionH relativeFrom="margin">
                <wp:posOffset>-209973</wp:posOffset>
              </wp:positionH>
              <wp:positionV relativeFrom="paragraph">
                <wp:posOffset>358352</wp:posOffset>
              </wp:positionV>
              <wp:extent cx="5274310" cy="1767205"/>
              <wp:effectExtent l="95250" t="95250" r="154940" b="156845"/>
              <wp:wrapTight wrapText="bothSides">
                <wp:wrapPolygon edited="0">
                  <wp:start x="-234" y="-1164"/>
                  <wp:lineTo x="-390" y="-931"/>
                  <wp:lineTo x="-390" y="22120"/>
                  <wp:lineTo x="-234" y="23284"/>
                  <wp:lineTo x="22000" y="23284"/>
                  <wp:lineTo x="22157" y="21654"/>
                  <wp:lineTo x="22157" y="2794"/>
                  <wp:lineTo x="22000" y="-699"/>
                  <wp:lineTo x="22000" y="-1164"/>
                  <wp:lineTo x="-234" y="-1164"/>
                </wp:wrapPolygon>
              </wp:wrapTight>
              <wp:docPr id="158938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193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76720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00310D47" w:rsidRPr="003D5E02">
        <w:rPr>
          <w:rFonts w:asciiTheme="majorBidi" w:hAnsiTheme="majorBidi" w:cstheme="majorBidi"/>
          <w:sz w:val="24"/>
          <w:szCs w:val="24"/>
        </w:rPr>
        <w:t>Information about the packet</w:t>
      </w:r>
      <w:r w:rsidR="004B6C28" w:rsidRPr="003D5E02">
        <w:rPr>
          <w:rFonts w:asciiTheme="majorBidi" w:hAnsiTheme="majorBidi" w:cstheme="majorBidi"/>
          <w:sz w:val="24"/>
          <w:szCs w:val="24"/>
        </w:rPr>
        <w:t>s</w:t>
      </w:r>
      <w:r w:rsidR="00310D47" w:rsidRPr="003D5E02">
        <w:rPr>
          <w:rFonts w:asciiTheme="majorBidi" w:hAnsiTheme="majorBidi" w:cstheme="majorBidi"/>
          <w:sz w:val="24"/>
          <w:szCs w:val="24"/>
        </w:rPr>
        <w:t>, sender, and receive.</w:t>
      </w:r>
    </w:p>
    <w:p w14:paraId="702545EB" w14:textId="4496FF83" w:rsidR="004B6C28" w:rsidRPr="003D5E02" w:rsidRDefault="00E92A78" w:rsidP="004B6C28">
      <w:pPr>
        <w:rPr>
          <w:rFonts w:asciiTheme="majorBidi" w:hAnsiTheme="majorBidi" w:cstheme="majorBidi"/>
        </w:rPr>
      </w:pPr>
      <w:ins w:id="86" w:author="فاطمه باقر بن جواد المطاوعه" w:date="2023-06-12T16:31:00Z">
        <w:r w:rsidRPr="003D5E02">
          <w:rPr>
            <w:rFonts w:asciiTheme="majorBidi" w:hAnsiTheme="majorBidi" w:cstheme="majorBidi"/>
            <w:noProof/>
            <w:rtl/>
          </w:rPr>
          <w:drawing>
            <wp:anchor distT="0" distB="0" distL="114300" distR="114300" simplePos="0" relativeHeight="251803648" behindDoc="1" locked="0" layoutInCell="1" allowOverlap="1" wp14:anchorId="4172B79A" wp14:editId="22D5CE2A">
              <wp:simplePos x="0" y="0"/>
              <wp:positionH relativeFrom="margin">
                <wp:posOffset>-93556</wp:posOffset>
              </wp:positionH>
              <wp:positionV relativeFrom="paragraph">
                <wp:posOffset>2148628</wp:posOffset>
              </wp:positionV>
              <wp:extent cx="4991100" cy="2138680"/>
              <wp:effectExtent l="95250" t="95250" r="152400" b="147320"/>
              <wp:wrapTight wrapText="bothSides">
                <wp:wrapPolygon edited="0">
                  <wp:start x="-247" y="-962"/>
                  <wp:lineTo x="-412" y="-770"/>
                  <wp:lineTo x="-412" y="21933"/>
                  <wp:lineTo x="-247" y="22895"/>
                  <wp:lineTo x="22012" y="22895"/>
                  <wp:lineTo x="22177" y="20971"/>
                  <wp:lineTo x="22177" y="2309"/>
                  <wp:lineTo x="22012" y="-577"/>
                  <wp:lineTo x="22012" y="-962"/>
                  <wp:lineTo x="-247" y="-962"/>
                </wp:wrapPolygon>
              </wp:wrapTight>
              <wp:docPr id="61329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92899"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91100" cy="213868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p>
    <w:p w14:paraId="5ACDEA18" w14:textId="1161EDE1" w:rsidR="00507896" w:rsidRPr="003D5E02" w:rsidRDefault="00507896" w:rsidP="004B6C28">
      <w:pPr>
        <w:rPr>
          <w:rFonts w:asciiTheme="majorBidi" w:hAnsiTheme="majorBidi" w:cstheme="majorBidi"/>
        </w:rPr>
      </w:pPr>
    </w:p>
    <w:p w14:paraId="4A08D184" w14:textId="6369DC16" w:rsidR="00507896" w:rsidRPr="003D5E02" w:rsidRDefault="00507896" w:rsidP="00507896">
      <w:pPr>
        <w:rPr>
          <w:rFonts w:asciiTheme="majorBidi" w:hAnsiTheme="majorBidi" w:cstheme="majorBidi"/>
        </w:rPr>
      </w:pPr>
    </w:p>
    <w:p w14:paraId="5FDA16C7" w14:textId="0DD87897" w:rsidR="00507896" w:rsidRPr="003D5E02" w:rsidRDefault="00507896" w:rsidP="00507896">
      <w:pPr>
        <w:rPr>
          <w:rFonts w:asciiTheme="majorBidi" w:hAnsiTheme="majorBidi" w:cstheme="majorBidi"/>
        </w:rPr>
      </w:pPr>
    </w:p>
    <w:p w14:paraId="0211784C" w14:textId="686AAA93" w:rsidR="00507896" w:rsidRPr="003D5E02" w:rsidRDefault="00507896" w:rsidP="00507896">
      <w:pPr>
        <w:rPr>
          <w:rFonts w:asciiTheme="majorBidi" w:hAnsiTheme="majorBidi" w:cstheme="majorBidi"/>
        </w:rPr>
      </w:pPr>
    </w:p>
    <w:p w14:paraId="13A66F60" w14:textId="0BE4BFC7" w:rsidR="00507896" w:rsidRPr="003D5E02" w:rsidRDefault="00507896" w:rsidP="00507896">
      <w:pPr>
        <w:rPr>
          <w:rFonts w:asciiTheme="majorBidi" w:hAnsiTheme="majorBidi" w:cstheme="majorBidi"/>
        </w:rPr>
      </w:pPr>
    </w:p>
    <w:p w14:paraId="2D6C4A81" w14:textId="47BDE98E" w:rsidR="00507896" w:rsidRPr="003D5E02" w:rsidRDefault="00507896" w:rsidP="00507896">
      <w:pPr>
        <w:rPr>
          <w:rFonts w:asciiTheme="majorBidi" w:hAnsiTheme="majorBidi" w:cstheme="majorBidi"/>
        </w:rPr>
      </w:pPr>
    </w:p>
    <w:p w14:paraId="0C46BE3E" w14:textId="77185926" w:rsidR="00507896" w:rsidRPr="003D5E02" w:rsidRDefault="004B6C28" w:rsidP="00507896">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805696" behindDoc="1" locked="0" layoutInCell="1" allowOverlap="1" wp14:anchorId="20C77461" wp14:editId="7F52D8ED">
                <wp:simplePos x="0" y="0"/>
                <wp:positionH relativeFrom="column">
                  <wp:posOffset>-171450</wp:posOffset>
                </wp:positionH>
                <wp:positionV relativeFrom="paragraph">
                  <wp:posOffset>298450</wp:posOffset>
                </wp:positionV>
                <wp:extent cx="5274310" cy="635"/>
                <wp:effectExtent l="0" t="0" r="0" b="0"/>
                <wp:wrapTight wrapText="bothSides">
                  <wp:wrapPolygon edited="0">
                    <wp:start x="0" y="0"/>
                    <wp:lineTo x="0" y="21600"/>
                    <wp:lineTo x="21600" y="21600"/>
                    <wp:lineTo x="21600" y="0"/>
                  </wp:wrapPolygon>
                </wp:wrapTight>
                <wp:docPr id="1178452283"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6C17762" w14:textId="2689A93C" w:rsidR="004B6C28" w:rsidRPr="0029575B" w:rsidRDefault="004B6C28" w:rsidP="004B6C28">
                            <w:pPr>
                              <w:pStyle w:val="Caption"/>
                              <w:jc w:val="center"/>
                              <w:rPr>
                                <w:rFonts w:cs="Arial"/>
                                <w:noProof/>
                              </w:rPr>
                            </w:pPr>
                            <w:bookmarkStart w:id="87" w:name="_Toc137670876"/>
                            <w:r>
                              <w:t xml:space="preserve">Figure </w:t>
                            </w:r>
                            <w:r w:rsidR="00000000">
                              <w:fldChar w:fldCharType="begin"/>
                            </w:r>
                            <w:r w:rsidR="00000000">
                              <w:instrText xml:space="preserve"> SEQ Figure \* ARABIC </w:instrText>
                            </w:r>
                            <w:r w:rsidR="00000000">
                              <w:fldChar w:fldCharType="separate"/>
                            </w:r>
                            <w:r w:rsidR="00E64CCD">
                              <w:rPr>
                                <w:noProof/>
                              </w:rPr>
                              <w:t>27</w:t>
                            </w:r>
                            <w:r w:rsidR="00000000">
                              <w:rPr>
                                <w:noProof/>
                              </w:rPr>
                              <w:fldChar w:fldCharType="end"/>
                            </w:r>
                            <w:r>
                              <w:t xml:space="preserve"> - </w:t>
                            </w:r>
                            <w:r w:rsidRPr="009C6BA6">
                              <w:t xml:space="preserve">Packet Information - </w:t>
                            </w:r>
                            <w:r>
                              <w:t>b</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77461" id="_x0000_s1054" type="#_x0000_t202" style="position:absolute;margin-left:-13.5pt;margin-top:23.5pt;width:415.3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k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" stroked="f">
                <v:textbox style="mso-fit-shape-to-text:t" inset="0,0,0,0">
                  <w:txbxContent>
                    <w:p w14:paraId="16C17762" w14:textId="2689A93C" w:rsidR="004B6C28" w:rsidRPr="0029575B" w:rsidRDefault="004B6C28" w:rsidP="004B6C28">
                      <w:pPr>
                        <w:pStyle w:val="Caption"/>
                        <w:jc w:val="center"/>
                        <w:rPr>
                          <w:rFonts w:cs="Arial"/>
                          <w:noProof/>
                        </w:rPr>
                      </w:pPr>
                      <w:bookmarkStart w:id="88" w:name="_Toc137670876"/>
                      <w:r>
                        <w:t xml:space="preserve">Figure </w:t>
                      </w:r>
                      <w:r w:rsidR="00000000">
                        <w:fldChar w:fldCharType="begin"/>
                      </w:r>
                      <w:r w:rsidR="00000000">
                        <w:instrText xml:space="preserve"> SEQ Figure \* ARABIC </w:instrText>
                      </w:r>
                      <w:r w:rsidR="00000000">
                        <w:fldChar w:fldCharType="separate"/>
                      </w:r>
                      <w:r w:rsidR="00E64CCD">
                        <w:rPr>
                          <w:noProof/>
                        </w:rPr>
                        <w:t>27</w:t>
                      </w:r>
                      <w:r w:rsidR="00000000">
                        <w:rPr>
                          <w:noProof/>
                        </w:rPr>
                        <w:fldChar w:fldCharType="end"/>
                      </w:r>
                      <w:r>
                        <w:t xml:space="preserve"> - </w:t>
                      </w:r>
                      <w:r w:rsidRPr="009C6BA6">
                        <w:t xml:space="preserve">Packet Information - </w:t>
                      </w:r>
                      <w:r>
                        <w:t>b</w:t>
                      </w:r>
                      <w:bookmarkEnd w:id="88"/>
                    </w:p>
                  </w:txbxContent>
                </v:textbox>
                <w10:wrap type="tight"/>
              </v:shape>
            </w:pict>
          </mc:Fallback>
        </mc:AlternateContent>
      </w:r>
    </w:p>
    <w:p w14:paraId="56BFF7F6" w14:textId="3CC80CFC" w:rsidR="00507896" w:rsidRPr="003D5E02" w:rsidRDefault="00E26BF7" w:rsidP="00507896">
      <w:pPr>
        <w:rPr>
          <w:rFonts w:asciiTheme="majorBidi" w:hAnsiTheme="majorBidi" w:cstheme="majorBidi"/>
        </w:rPr>
      </w:pPr>
      <w:ins w:id="89" w:author="فاطمه باقر بن جواد المطاوعه" w:date="2023-06-12T16:30:00Z">
        <w:r w:rsidRPr="003D5E02">
          <w:rPr>
            <w:rFonts w:asciiTheme="majorBidi" w:hAnsiTheme="majorBidi" w:cstheme="majorBidi"/>
            <w:noProof/>
            <w:rtl/>
          </w:rPr>
          <w:drawing>
            <wp:anchor distT="0" distB="0" distL="114300" distR="114300" simplePos="0" relativeHeight="251800576" behindDoc="1" locked="0" layoutInCell="1" allowOverlap="1" wp14:anchorId="11840A1C" wp14:editId="083EBFF6">
              <wp:simplePos x="0" y="0"/>
              <wp:positionH relativeFrom="margin">
                <wp:posOffset>-131445</wp:posOffset>
              </wp:positionH>
              <wp:positionV relativeFrom="paragraph">
                <wp:posOffset>344170</wp:posOffset>
              </wp:positionV>
              <wp:extent cx="4991100" cy="1710690"/>
              <wp:effectExtent l="95250" t="95250" r="152400" b="156210"/>
              <wp:wrapTight wrapText="bothSides">
                <wp:wrapPolygon edited="0">
                  <wp:start x="-247" y="-1203"/>
                  <wp:lineTo x="-412" y="-962"/>
                  <wp:lineTo x="-412" y="22129"/>
                  <wp:lineTo x="-247" y="23332"/>
                  <wp:lineTo x="22012" y="23332"/>
                  <wp:lineTo x="22177" y="22129"/>
                  <wp:lineTo x="22177" y="2886"/>
                  <wp:lineTo x="22012" y="-722"/>
                  <wp:lineTo x="22012" y="-1203"/>
                  <wp:lineTo x="-247" y="-1203"/>
                </wp:wrapPolygon>
              </wp:wrapTight>
              <wp:docPr id="15425915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1514" name="Picture 1" descr="A screenshot of a computer program&#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1100" cy="1710690"/>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p>
    <w:p w14:paraId="7FD78517" w14:textId="4007B605" w:rsidR="00507896" w:rsidRPr="003D5E02" w:rsidRDefault="00507896" w:rsidP="00507896">
      <w:pPr>
        <w:rPr>
          <w:rFonts w:asciiTheme="majorBidi" w:hAnsiTheme="majorBidi" w:cstheme="majorBidi"/>
        </w:rPr>
      </w:pPr>
    </w:p>
    <w:p w14:paraId="18E05D2A" w14:textId="0097DFFC" w:rsidR="00507896" w:rsidRPr="003D5E02" w:rsidRDefault="00507896" w:rsidP="00507896">
      <w:pPr>
        <w:rPr>
          <w:rFonts w:asciiTheme="majorBidi" w:hAnsiTheme="majorBidi" w:cstheme="majorBidi"/>
        </w:rPr>
      </w:pPr>
    </w:p>
    <w:p w14:paraId="55B18525" w14:textId="799A2C7B" w:rsidR="00507896" w:rsidRPr="003D5E02" w:rsidRDefault="00507896" w:rsidP="00507896">
      <w:pPr>
        <w:rPr>
          <w:rFonts w:asciiTheme="majorBidi" w:hAnsiTheme="majorBidi" w:cstheme="majorBidi"/>
        </w:rPr>
      </w:pPr>
    </w:p>
    <w:p w14:paraId="3FAFAA4F" w14:textId="3F3C7467" w:rsidR="00507896" w:rsidRPr="003D5E02" w:rsidRDefault="00507896" w:rsidP="00507896">
      <w:pPr>
        <w:rPr>
          <w:rFonts w:asciiTheme="majorBidi" w:hAnsiTheme="majorBidi" w:cstheme="majorBidi"/>
        </w:rPr>
      </w:pPr>
    </w:p>
    <w:p w14:paraId="2537A357" w14:textId="7D66C8D7" w:rsidR="00507896" w:rsidRPr="003D5E02" w:rsidRDefault="00507896" w:rsidP="00507896">
      <w:pPr>
        <w:rPr>
          <w:rFonts w:asciiTheme="majorBidi" w:hAnsiTheme="majorBidi" w:cstheme="majorBidi"/>
        </w:rPr>
      </w:pPr>
    </w:p>
    <w:p w14:paraId="7F4ABA32" w14:textId="45652FAC" w:rsidR="004B6C28" w:rsidRPr="003D5E02" w:rsidRDefault="004B6C28" w:rsidP="004B6C28">
      <w:pPr>
        <w:pStyle w:val="Heading1"/>
        <w:ind w:left="720"/>
        <w:rPr>
          <w:rFonts w:asciiTheme="majorBidi" w:hAnsiTheme="majorBidi"/>
        </w:rPr>
      </w:pPr>
    </w:p>
    <w:p w14:paraId="5C255B96" w14:textId="55E2BC50" w:rsidR="004B6C28" w:rsidRPr="003D5E02" w:rsidRDefault="00E92A78" w:rsidP="004B6C28">
      <w:pPr>
        <w:rPr>
          <w:rFonts w:asciiTheme="majorBidi" w:hAnsiTheme="majorBidi" w:cstheme="majorBidi"/>
        </w:rPr>
      </w:pPr>
      <w:bookmarkStart w:id="90" w:name="_Toc137589928"/>
      <w:r w:rsidRPr="003D5E02">
        <w:rPr>
          <w:rFonts w:asciiTheme="majorBidi" w:hAnsiTheme="majorBidi" w:cstheme="majorBidi"/>
          <w:noProof/>
        </w:rPr>
        <mc:AlternateContent>
          <mc:Choice Requires="wps">
            <w:drawing>
              <wp:anchor distT="0" distB="0" distL="114300" distR="114300" simplePos="0" relativeHeight="251799552" behindDoc="1" locked="0" layoutInCell="1" allowOverlap="1" wp14:anchorId="4811DB4D" wp14:editId="1479304D">
                <wp:simplePos x="0" y="0"/>
                <wp:positionH relativeFrom="margin">
                  <wp:posOffset>-234950</wp:posOffset>
                </wp:positionH>
                <wp:positionV relativeFrom="paragraph">
                  <wp:posOffset>227330</wp:posOffset>
                </wp:positionV>
                <wp:extent cx="5274310" cy="635"/>
                <wp:effectExtent l="0" t="0" r="2540" b="0"/>
                <wp:wrapTight wrapText="bothSides">
                  <wp:wrapPolygon edited="0">
                    <wp:start x="0" y="0"/>
                    <wp:lineTo x="0" y="20057"/>
                    <wp:lineTo x="21532" y="20057"/>
                    <wp:lineTo x="21532" y="0"/>
                    <wp:lineTo x="0" y="0"/>
                  </wp:wrapPolygon>
                </wp:wrapTight>
                <wp:docPr id="1945589543"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9D6192F" w14:textId="1AAC4056" w:rsidR="004B6C28" w:rsidRPr="007D76B0" w:rsidRDefault="004B6C28" w:rsidP="004B6C28">
                            <w:pPr>
                              <w:pStyle w:val="Caption"/>
                              <w:jc w:val="center"/>
                              <w:rPr>
                                <w:rFonts w:cs="Arial"/>
                                <w:noProof/>
                              </w:rPr>
                            </w:pPr>
                            <w:bookmarkStart w:id="91" w:name="_Toc137670877"/>
                            <w:r>
                              <w:t xml:space="preserve">Figure </w:t>
                            </w:r>
                            <w:r w:rsidR="00000000">
                              <w:fldChar w:fldCharType="begin"/>
                            </w:r>
                            <w:r w:rsidR="00000000">
                              <w:instrText xml:space="preserve"> SEQ Figure \* ARABIC </w:instrText>
                            </w:r>
                            <w:r w:rsidR="00000000">
                              <w:fldChar w:fldCharType="separate"/>
                            </w:r>
                            <w:r w:rsidR="00E64CCD">
                              <w:rPr>
                                <w:noProof/>
                              </w:rPr>
                              <w:t>28</w:t>
                            </w:r>
                            <w:r w:rsidR="00000000">
                              <w:rPr>
                                <w:noProof/>
                              </w:rPr>
                              <w:fldChar w:fldCharType="end"/>
                            </w:r>
                            <w:r>
                              <w:t xml:space="preserve"> - </w:t>
                            </w:r>
                            <w:r w:rsidRPr="00C6572D">
                              <w:t xml:space="preserve">Packet Information - </w:t>
                            </w:r>
                            <w:r>
                              <w:t>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1DB4D" id="_x0000_s1055" type="#_x0000_t202" style="position:absolute;margin-left:-18.5pt;margin-top:17.9pt;width:415.3pt;height:.05pt;z-index:-251516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uB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" stroked="f">
                <v:textbox style="mso-fit-shape-to-text:t" inset="0,0,0,0">
                  <w:txbxContent>
                    <w:p w14:paraId="59D6192F" w14:textId="1AAC4056" w:rsidR="004B6C28" w:rsidRPr="007D76B0" w:rsidRDefault="004B6C28" w:rsidP="004B6C28">
                      <w:pPr>
                        <w:pStyle w:val="Caption"/>
                        <w:jc w:val="center"/>
                        <w:rPr>
                          <w:rFonts w:cs="Arial"/>
                          <w:noProof/>
                        </w:rPr>
                      </w:pPr>
                      <w:bookmarkStart w:id="92" w:name="_Toc137670877"/>
                      <w:r>
                        <w:t xml:space="preserve">Figure </w:t>
                      </w:r>
                      <w:r w:rsidR="00000000">
                        <w:fldChar w:fldCharType="begin"/>
                      </w:r>
                      <w:r w:rsidR="00000000">
                        <w:instrText xml:space="preserve"> SEQ Figure \* ARABIC </w:instrText>
                      </w:r>
                      <w:r w:rsidR="00000000">
                        <w:fldChar w:fldCharType="separate"/>
                      </w:r>
                      <w:r w:rsidR="00E64CCD">
                        <w:rPr>
                          <w:noProof/>
                        </w:rPr>
                        <w:t>28</w:t>
                      </w:r>
                      <w:r w:rsidR="00000000">
                        <w:rPr>
                          <w:noProof/>
                        </w:rPr>
                        <w:fldChar w:fldCharType="end"/>
                      </w:r>
                      <w:r>
                        <w:t xml:space="preserve"> - </w:t>
                      </w:r>
                      <w:r w:rsidRPr="00C6572D">
                        <w:t xml:space="preserve">Packet Information - </w:t>
                      </w:r>
                      <w:r>
                        <w:t>d</w:t>
                      </w:r>
                      <w:bookmarkEnd w:id="92"/>
                    </w:p>
                  </w:txbxContent>
                </v:textbox>
                <w10:wrap type="tight" anchorx="margin"/>
              </v:shape>
            </w:pict>
          </mc:Fallback>
        </mc:AlternateContent>
      </w:r>
      <w:bookmarkEnd w:id="90"/>
    </w:p>
    <w:p w14:paraId="0CA1CF3D" w14:textId="7B4F505F" w:rsidR="004B6C28" w:rsidRPr="003D5E02" w:rsidRDefault="00E26BF7" w:rsidP="004B6C28">
      <w:pPr>
        <w:rPr>
          <w:rFonts w:asciiTheme="majorBidi" w:hAnsiTheme="majorBidi" w:cstheme="majorBidi"/>
        </w:rPr>
      </w:pPr>
      <w:ins w:id="93" w:author="فاطمه باقر بن جواد المطاوعه" w:date="2023-06-12T16:30:00Z">
        <w:r w:rsidRPr="003D5E02">
          <w:rPr>
            <w:rFonts w:asciiTheme="majorBidi" w:hAnsiTheme="majorBidi" w:cstheme="majorBidi"/>
            <w:noProof/>
            <w:rtl/>
          </w:rPr>
          <w:drawing>
            <wp:anchor distT="0" distB="0" distL="114300" distR="114300" simplePos="0" relativeHeight="251797504" behindDoc="1" locked="0" layoutInCell="1" allowOverlap="1" wp14:anchorId="31D508D2" wp14:editId="0D79CB4E">
              <wp:simplePos x="0" y="0"/>
              <wp:positionH relativeFrom="column">
                <wp:posOffset>-130889</wp:posOffset>
              </wp:positionH>
              <wp:positionV relativeFrom="paragraph">
                <wp:posOffset>159385</wp:posOffset>
              </wp:positionV>
              <wp:extent cx="4991100" cy="1865203"/>
              <wp:effectExtent l="95250" t="95250" r="152400" b="154305"/>
              <wp:wrapTight wrapText="bothSides">
                <wp:wrapPolygon edited="0">
                  <wp:start x="-247" y="-1103"/>
                  <wp:lineTo x="-412" y="-883"/>
                  <wp:lineTo x="-412" y="22063"/>
                  <wp:lineTo x="-247" y="23166"/>
                  <wp:lineTo x="22012" y="23166"/>
                  <wp:lineTo x="22177" y="20519"/>
                  <wp:lineTo x="22177" y="2648"/>
                  <wp:lineTo x="22012" y="-662"/>
                  <wp:lineTo x="22012" y="-1103"/>
                  <wp:lineTo x="-247" y="-1103"/>
                </wp:wrapPolygon>
              </wp:wrapTight>
              <wp:docPr id="1384888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8845" name="Picture 1" descr="A screenshot of a computer&#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91100" cy="1865203"/>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ins>
    </w:p>
    <w:p w14:paraId="011F296D" w14:textId="2B78065A" w:rsidR="004B6C28" w:rsidRPr="003D5E02" w:rsidRDefault="004B6C28" w:rsidP="004B6C28">
      <w:pPr>
        <w:rPr>
          <w:rFonts w:asciiTheme="majorBidi" w:hAnsiTheme="majorBidi" w:cstheme="majorBidi"/>
        </w:rPr>
      </w:pPr>
    </w:p>
    <w:p w14:paraId="3E211B67" w14:textId="77777777" w:rsidR="004B6C28" w:rsidRPr="003D5E02" w:rsidRDefault="004B6C28" w:rsidP="004B6C28">
      <w:pPr>
        <w:rPr>
          <w:rFonts w:asciiTheme="majorBidi" w:hAnsiTheme="majorBidi" w:cstheme="majorBidi"/>
        </w:rPr>
      </w:pPr>
    </w:p>
    <w:p w14:paraId="05137E46" w14:textId="77777777" w:rsidR="004B6C28" w:rsidRPr="003D5E02" w:rsidRDefault="004B6C28" w:rsidP="004B6C28">
      <w:pPr>
        <w:rPr>
          <w:rFonts w:asciiTheme="majorBidi" w:hAnsiTheme="majorBidi" w:cstheme="majorBidi"/>
        </w:rPr>
      </w:pPr>
    </w:p>
    <w:p w14:paraId="438C10EC" w14:textId="77777777" w:rsidR="004B6C28" w:rsidRPr="003D5E02" w:rsidRDefault="004B6C28" w:rsidP="004B6C28">
      <w:pPr>
        <w:rPr>
          <w:rFonts w:asciiTheme="majorBidi" w:hAnsiTheme="majorBidi" w:cstheme="majorBidi"/>
        </w:rPr>
      </w:pPr>
    </w:p>
    <w:p w14:paraId="04E420B7" w14:textId="77777777" w:rsidR="004B6C28" w:rsidRPr="003D5E02" w:rsidRDefault="004B6C28" w:rsidP="004B6C28">
      <w:pPr>
        <w:rPr>
          <w:rFonts w:asciiTheme="majorBidi" w:hAnsiTheme="majorBidi" w:cstheme="majorBidi"/>
        </w:rPr>
      </w:pPr>
    </w:p>
    <w:p w14:paraId="113B5EBF" w14:textId="45A10BA2" w:rsidR="004B6C28" w:rsidRPr="003D5E02" w:rsidRDefault="00E26BF7" w:rsidP="004B6C28">
      <w:pPr>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802624" behindDoc="1" locked="0" layoutInCell="1" allowOverlap="1" wp14:anchorId="7DAA7A28" wp14:editId="6A56E681">
                <wp:simplePos x="0" y="0"/>
                <wp:positionH relativeFrom="column">
                  <wp:posOffset>-238125</wp:posOffset>
                </wp:positionH>
                <wp:positionV relativeFrom="paragraph">
                  <wp:posOffset>386715</wp:posOffset>
                </wp:positionV>
                <wp:extent cx="5274310" cy="635"/>
                <wp:effectExtent l="0" t="0" r="0" b="0"/>
                <wp:wrapTight wrapText="bothSides">
                  <wp:wrapPolygon edited="0">
                    <wp:start x="0" y="0"/>
                    <wp:lineTo x="0" y="21600"/>
                    <wp:lineTo x="21600" y="21600"/>
                    <wp:lineTo x="21600" y="0"/>
                  </wp:wrapPolygon>
                </wp:wrapTight>
                <wp:docPr id="2051466252"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AAE7189" w14:textId="325EFBC7" w:rsidR="004B6C28" w:rsidRPr="003A3C72" w:rsidRDefault="004B6C28" w:rsidP="004B6C28">
                            <w:pPr>
                              <w:pStyle w:val="Caption"/>
                              <w:jc w:val="center"/>
                              <w:rPr>
                                <w:rFonts w:cs="Arial"/>
                                <w:noProof/>
                              </w:rPr>
                            </w:pPr>
                            <w:bookmarkStart w:id="94" w:name="_Toc137670878"/>
                            <w:r>
                              <w:t xml:space="preserve">Figure </w:t>
                            </w:r>
                            <w:r w:rsidR="00000000">
                              <w:fldChar w:fldCharType="begin"/>
                            </w:r>
                            <w:r w:rsidR="00000000">
                              <w:instrText xml:space="preserve"> SEQ Figure \* ARABIC </w:instrText>
                            </w:r>
                            <w:r w:rsidR="00000000">
                              <w:fldChar w:fldCharType="separate"/>
                            </w:r>
                            <w:r w:rsidR="00E64CCD">
                              <w:rPr>
                                <w:noProof/>
                              </w:rPr>
                              <w:t>29</w:t>
                            </w:r>
                            <w:r w:rsidR="00000000">
                              <w:rPr>
                                <w:noProof/>
                              </w:rPr>
                              <w:fldChar w:fldCharType="end"/>
                            </w:r>
                            <w:r>
                              <w:t xml:space="preserve"> - Packet Information - c</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A7A28" id="_x0000_s1056" type="#_x0000_t202" style="position:absolute;margin-left:-18.75pt;margin-top:30.45pt;width:415.3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HM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" stroked="f">
                <v:textbox style="mso-fit-shape-to-text:t" inset="0,0,0,0">
                  <w:txbxContent>
                    <w:p w14:paraId="3AAE7189" w14:textId="325EFBC7" w:rsidR="004B6C28" w:rsidRPr="003A3C72" w:rsidRDefault="004B6C28" w:rsidP="004B6C28">
                      <w:pPr>
                        <w:pStyle w:val="Caption"/>
                        <w:jc w:val="center"/>
                        <w:rPr>
                          <w:rFonts w:cs="Arial"/>
                          <w:noProof/>
                        </w:rPr>
                      </w:pPr>
                      <w:bookmarkStart w:id="95" w:name="_Toc137670878"/>
                      <w:r>
                        <w:t xml:space="preserve">Figure </w:t>
                      </w:r>
                      <w:r w:rsidR="00000000">
                        <w:fldChar w:fldCharType="begin"/>
                      </w:r>
                      <w:r w:rsidR="00000000">
                        <w:instrText xml:space="preserve"> SEQ Figure \* ARABIC </w:instrText>
                      </w:r>
                      <w:r w:rsidR="00000000">
                        <w:fldChar w:fldCharType="separate"/>
                      </w:r>
                      <w:r w:rsidR="00E64CCD">
                        <w:rPr>
                          <w:noProof/>
                        </w:rPr>
                        <w:t>29</w:t>
                      </w:r>
                      <w:r w:rsidR="00000000">
                        <w:rPr>
                          <w:noProof/>
                        </w:rPr>
                        <w:fldChar w:fldCharType="end"/>
                      </w:r>
                      <w:r>
                        <w:t xml:space="preserve"> - Packet Information - c</w:t>
                      </w:r>
                      <w:bookmarkEnd w:id="95"/>
                    </w:p>
                  </w:txbxContent>
                </v:textbox>
                <w10:wrap type="tight"/>
              </v:shape>
            </w:pict>
          </mc:Fallback>
        </mc:AlternateContent>
      </w:r>
    </w:p>
    <w:p w14:paraId="1AC9B7AA" w14:textId="3E285C40" w:rsidR="004B6C28" w:rsidRPr="003D5E02" w:rsidRDefault="004B6C28" w:rsidP="004B6C28">
      <w:pPr>
        <w:rPr>
          <w:rFonts w:asciiTheme="majorBidi" w:hAnsiTheme="majorBidi" w:cstheme="majorBidi"/>
        </w:rPr>
      </w:pPr>
    </w:p>
    <w:p w14:paraId="22B8B978" w14:textId="77777777" w:rsidR="004B6C28" w:rsidRPr="003D5E02" w:rsidRDefault="004B6C28" w:rsidP="004B6C28">
      <w:pPr>
        <w:rPr>
          <w:rFonts w:asciiTheme="majorBidi" w:hAnsiTheme="majorBidi" w:cstheme="majorBidi"/>
        </w:rPr>
      </w:pPr>
    </w:p>
    <w:p w14:paraId="11F14E66" w14:textId="2464383E" w:rsidR="004B6C28" w:rsidRPr="003D5E02" w:rsidRDefault="00E92A78" w:rsidP="00E92A78">
      <w:pPr>
        <w:pStyle w:val="ListParagraph"/>
        <w:numPr>
          <w:ilvl w:val="0"/>
          <w:numId w:val="8"/>
        </w:numPr>
        <w:rPr>
          <w:rFonts w:asciiTheme="majorBidi" w:hAnsiTheme="majorBidi" w:cstheme="majorBidi"/>
          <w:sz w:val="24"/>
          <w:szCs w:val="24"/>
        </w:rPr>
      </w:pPr>
      <w:r w:rsidRPr="003D5E02">
        <w:rPr>
          <w:rFonts w:asciiTheme="majorBidi" w:hAnsiTheme="majorBidi" w:cstheme="majorBidi"/>
          <w:noProof/>
        </w:rPr>
        <mc:AlternateContent>
          <mc:Choice Requires="wps">
            <w:drawing>
              <wp:anchor distT="0" distB="0" distL="114300" distR="114300" simplePos="0" relativeHeight="251812864" behindDoc="1" locked="0" layoutInCell="1" allowOverlap="1" wp14:anchorId="4A97F997" wp14:editId="4BC790C7">
                <wp:simplePos x="0" y="0"/>
                <wp:positionH relativeFrom="column">
                  <wp:posOffset>97155</wp:posOffset>
                </wp:positionH>
                <wp:positionV relativeFrom="paragraph">
                  <wp:posOffset>3942080</wp:posOffset>
                </wp:positionV>
                <wp:extent cx="5274310" cy="635"/>
                <wp:effectExtent l="0" t="0" r="0" b="0"/>
                <wp:wrapTight wrapText="bothSides">
                  <wp:wrapPolygon edited="0">
                    <wp:start x="0" y="0"/>
                    <wp:lineTo x="0" y="21600"/>
                    <wp:lineTo x="21600" y="21600"/>
                    <wp:lineTo x="21600" y="0"/>
                  </wp:wrapPolygon>
                </wp:wrapTight>
                <wp:docPr id="1196432564"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0944284" w14:textId="1B72E381" w:rsidR="00E26BF7" w:rsidRPr="00955603" w:rsidRDefault="00E26BF7" w:rsidP="00E26BF7">
                            <w:pPr>
                              <w:pStyle w:val="Caption"/>
                              <w:jc w:val="center"/>
                              <w:rPr>
                                <w:rFonts w:cs="Arial"/>
                                <w:noProof/>
                              </w:rPr>
                            </w:pPr>
                            <w:bookmarkStart w:id="96" w:name="_Toc137670879"/>
                            <w:r>
                              <w:t xml:space="preserve">Figure </w:t>
                            </w:r>
                            <w:r w:rsidR="00000000">
                              <w:fldChar w:fldCharType="begin"/>
                            </w:r>
                            <w:r w:rsidR="00000000">
                              <w:instrText xml:space="preserve"> SEQ Figure \* ARABIC </w:instrText>
                            </w:r>
                            <w:r w:rsidR="00000000">
                              <w:fldChar w:fldCharType="separate"/>
                            </w:r>
                            <w:r w:rsidR="00E64CCD">
                              <w:rPr>
                                <w:noProof/>
                              </w:rPr>
                              <w:t>30</w:t>
                            </w:r>
                            <w:r w:rsidR="00000000">
                              <w:rPr>
                                <w:noProof/>
                              </w:rPr>
                              <w:fldChar w:fldCharType="end"/>
                            </w:r>
                            <w:r>
                              <w:t xml:space="preserve"> - Source Address of Man-in-the middle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7F997" id="_x0000_s1057" type="#_x0000_t202" style="position:absolute;left:0;text-align:left;margin-left:7.65pt;margin-top:310.4pt;width:415.3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Xp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" stroked="f">
                <v:textbox style="mso-fit-shape-to-text:t" inset="0,0,0,0">
                  <w:txbxContent>
                    <w:p w14:paraId="60944284" w14:textId="1B72E381" w:rsidR="00E26BF7" w:rsidRPr="00955603" w:rsidRDefault="00E26BF7" w:rsidP="00E26BF7">
                      <w:pPr>
                        <w:pStyle w:val="Caption"/>
                        <w:jc w:val="center"/>
                        <w:rPr>
                          <w:rFonts w:cs="Arial"/>
                          <w:noProof/>
                        </w:rPr>
                      </w:pPr>
                      <w:bookmarkStart w:id="97" w:name="_Toc137670879"/>
                      <w:r>
                        <w:t xml:space="preserve">Figure </w:t>
                      </w:r>
                      <w:r w:rsidR="00000000">
                        <w:fldChar w:fldCharType="begin"/>
                      </w:r>
                      <w:r w:rsidR="00000000">
                        <w:instrText xml:space="preserve"> SEQ Figure \* ARABIC </w:instrText>
                      </w:r>
                      <w:r w:rsidR="00000000">
                        <w:fldChar w:fldCharType="separate"/>
                      </w:r>
                      <w:r w:rsidR="00E64CCD">
                        <w:rPr>
                          <w:noProof/>
                        </w:rPr>
                        <w:t>30</w:t>
                      </w:r>
                      <w:r w:rsidR="00000000">
                        <w:rPr>
                          <w:noProof/>
                        </w:rPr>
                        <w:fldChar w:fldCharType="end"/>
                      </w:r>
                      <w:r>
                        <w:t xml:space="preserve"> - Source Address of Man-in-the middle</w:t>
                      </w:r>
                      <w:bookmarkEnd w:id="97"/>
                    </w:p>
                  </w:txbxContent>
                </v:textbox>
                <w10:wrap type="tight"/>
              </v:shape>
            </w:pict>
          </mc:Fallback>
        </mc:AlternateContent>
      </w:r>
      <w:ins w:id="98" w:author="فاطمه باقر بن جواد المطاوعه" w:date="2023-06-12T16:43:00Z">
        <w:r w:rsidRPr="003D5E02">
          <w:rPr>
            <w:rFonts w:asciiTheme="majorBidi" w:hAnsiTheme="majorBidi" w:cstheme="majorBidi"/>
            <w:noProof/>
            <w:rtl/>
          </w:rPr>
          <w:drawing>
            <wp:anchor distT="0" distB="0" distL="114300" distR="114300" simplePos="0" relativeHeight="251810816" behindDoc="1" locked="0" layoutInCell="1" allowOverlap="1" wp14:anchorId="596109F5" wp14:editId="68A98E5E">
              <wp:simplePos x="0" y="0"/>
              <wp:positionH relativeFrom="column">
                <wp:posOffset>97155</wp:posOffset>
              </wp:positionH>
              <wp:positionV relativeFrom="paragraph">
                <wp:posOffset>2291926</wp:posOffset>
              </wp:positionV>
              <wp:extent cx="5274310" cy="1593215"/>
              <wp:effectExtent l="95250" t="95250" r="154940" b="159385"/>
              <wp:wrapTight wrapText="bothSides">
                <wp:wrapPolygon edited="0">
                  <wp:start x="-234" y="-1291"/>
                  <wp:lineTo x="-390" y="-1033"/>
                  <wp:lineTo x="-390" y="22211"/>
                  <wp:lineTo x="-234" y="23503"/>
                  <wp:lineTo x="22000" y="23503"/>
                  <wp:lineTo x="22157" y="19887"/>
                  <wp:lineTo x="22157" y="3099"/>
                  <wp:lineTo x="22000" y="-775"/>
                  <wp:lineTo x="22000" y="-1291"/>
                  <wp:lineTo x="-234" y="-1291"/>
                </wp:wrapPolygon>
              </wp:wrapTight>
              <wp:docPr id="1092464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64737" name="Picture 1"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59321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00E26BF7" w:rsidRPr="003D5E02">
        <w:rPr>
          <w:rFonts w:asciiTheme="majorBidi" w:hAnsiTheme="majorBidi" w:cstheme="majorBidi"/>
          <w:noProof/>
        </w:rPr>
        <mc:AlternateContent>
          <mc:Choice Requires="wps">
            <w:drawing>
              <wp:anchor distT="0" distB="0" distL="114300" distR="114300" simplePos="0" relativeHeight="251809792" behindDoc="1" locked="0" layoutInCell="1" allowOverlap="1" wp14:anchorId="7D9B0118" wp14:editId="78978A82">
                <wp:simplePos x="0" y="0"/>
                <wp:positionH relativeFrom="column">
                  <wp:posOffset>0</wp:posOffset>
                </wp:positionH>
                <wp:positionV relativeFrom="paragraph">
                  <wp:posOffset>2021205</wp:posOffset>
                </wp:positionV>
                <wp:extent cx="5274310" cy="635"/>
                <wp:effectExtent l="0" t="0" r="0" b="0"/>
                <wp:wrapTight wrapText="bothSides">
                  <wp:wrapPolygon edited="0">
                    <wp:start x="0" y="0"/>
                    <wp:lineTo x="0" y="21600"/>
                    <wp:lineTo x="21600" y="21600"/>
                    <wp:lineTo x="21600" y="0"/>
                  </wp:wrapPolygon>
                </wp:wrapTight>
                <wp:docPr id="19037752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5524084" w14:textId="057BC242" w:rsidR="00E26BF7" w:rsidRPr="0047732A" w:rsidRDefault="00E26BF7" w:rsidP="00E26BF7">
                            <w:pPr>
                              <w:pStyle w:val="Caption"/>
                              <w:jc w:val="center"/>
                              <w:rPr>
                                <w:rFonts w:cs="Arial"/>
                                <w:noProof/>
                              </w:rPr>
                            </w:pPr>
                            <w:bookmarkStart w:id="99" w:name="_Toc137670880"/>
                            <w:r>
                              <w:t xml:space="preserve">Figure </w:t>
                            </w:r>
                            <w:r w:rsidR="00000000">
                              <w:fldChar w:fldCharType="begin"/>
                            </w:r>
                            <w:r w:rsidR="00000000">
                              <w:instrText xml:space="preserve"> SEQ Figure \* ARABIC </w:instrText>
                            </w:r>
                            <w:r w:rsidR="00000000">
                              <w:fldChar w:fldCharType="separate"/>
                            </w:r>
                            <w:r w:rsidR="00E64CCD">
                              <w:rPr>
                                <w:noProof/>
                              </w:rPr>
                              <w:t>31</w:t>
                            </w:r>
                            <w:r w:rsidR="00000000">
                              <w:rPr>
                                <w:noProof/>
                              </w:rPr>
                              <w:fldChar w:fldCharType="end"/>
                            </w:r>
                            <w:r>
                              <w:t xml:space="preserve"> – Testing with Ping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0118" id="_x0000_s1058" type="#_x0000_t202" style="position:absolute;left:0;text-align:left;margin-left:0;margin-top:159.15pt;width:415.3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iG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" stroked="f">
                <v:textbox style="mso-fit-shape-to-text:t" inset="0,0,0,0">
                  <w:txbxContent>
                    <w:p w14:paraId="15524084" w14:textId="057BC242" w:rsidR="00E26BF7" w:rsidRPr="0047732A" w:rsidRDefault="00E26BF7" w:rsidP="00E26BF7">
                      <w:pPr>
                        <w:pStyle w:val="Caption"/>
                        <w:jc w:val="center"/>
                        <w:rPr>
                          <w:rFonts w:cs="Arial"/>
                          <w:noProof/>
                        </w:rPr>
                      </w:pPr>
                      <w:bookmarkStart w:id="100" w:name="_Toc137670880"/>
                      <w:r>
                        <w:t xml:space="preserve">Figure </w:t>
                      </w:r>
                      <w:r w:rsidR="00000000">
                        <w:fldChar w:fldCharType="begin"/>
                      </w:r>
                      <w:r w:rsidR="00000000">
                        <w:instrText xml:space="preserve"> SEQ Figure \* ARABIC </w:instrText>
                      </w:r>
                      <w:r w:rsidR="00000000">
                        <w:fldChar w:fldCharType="separate"/>
                      </w:r>
                      <w:r w:rsidR="00E64CCD">
                        <w:rPr>
                          <w:noProof/>
                        </w:rPr>
                        <w:t>31</w:t>
                      </w:r>
                      <w:r w:rsidR="00000000">
                        <w:rPr>
                          <w:noProof/>
                        </w:rPr>
                        <w:fldChar w:fldCharType="end"/>
                      </w:r>
                      <w:r>
                        <w:t xml:space="preserve"> – Testing with Ping</w:t>
                      </w:r>
                      <w:bookmarkEnd w:id="100"/>
                    </w:p>
                  </w:txbxContent>
                </v:textbox>
                <w10:wrap type="tight"/>
              </v:shape>
            </w:pict>
          </mc:Fallback>
        </mc:AlternateContent>
      </w:r>
      <w:ins w:id="101" w:author="فاطمه باقر بن جواد المطاوعه" w:date="2023-06-12T16:43:00Z">
        <w:r w:rsidR="00E26BF7" w:rsidRPr="003D5E02">
          <w:rPr>
            <w:rFonts w:asciiTheme="majorBidi" w:hAnsiTheme="majorBidi" w:cstheme="majorBidi"/>
            <w:noProof/>
            <w:rtl/>
          </w:rPr>
          <w:drawing>
            <wp:anchor distT="0" distB="0" distL="114300" distR="114300" simplePos="0" relativeHeight="251807744" behindDoc="1" locked="0" layoutInCell="1" allowOverlap="1" wp14:anchorId="1EC88DA9" wp14:editId="2858FABA">
              <wp:simplePos x="0" y="0"/>
              <wp:positionH relativeFrom="margin">
                <wp:align>left</wp:align>
              </wp:positionH>
              <wp:positionV relativeFrom="paragraph">
                <wp:posOffset>722630</wp:posOffset>
              </wp:positionV>
              <wp:extent cx="5274310" cy="1241425"/>
              <wp:effectExtent l="95250" t="95250" r="154940" b="149225"/>
              <wp:wrapTight wrapText="bothSides">
                <wp:wrapPolygon edited="0">
                  <wp:start x="-234" y="-1657"/>
                  <wp:lineTo x="-390" y="-1326"/>
                  <wp:lineTo x="-390" y="22208"/>
                  <wp:lineTo x="-234" y="23865"/>
                  <wp:lineTo x="22000" y="23865"/>
                  <wp:lineTo x="22157" y="20219"/>
                  <wp:lineTo x="22157" y="3977"/>
                  <wp:lineTo x="22000" y="-994"/>
                  <wp:lineTo x="22000" y="-1657"/>
                  <wp:lineTo x="-234" y="-1657"/>
                </wp:wrapPolygon>
              </wp:wrapTight>
              <wp:docPr id="36227010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70105" name="Picture 1" descr="A picture containing text, screenshot, fon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74310" cy="1241425"/>
                      </a:xfrm>
                      <a:prstGeom prst="rect">
                        <a:avLst/>
                      </a:prstGeom>
                      <a:ln w="5715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anchor>
          </w:drawing>
        </w:r>
      </w:ins>
      <w:r w:rsidR="004B6C28" w:rsidRPr="003D5E02">
        <w:rPr>
          <w:rFonts w:asciiTheme="majorBidi" w:hAnsiTheme="majorBidi" w:cstheme="majorBidi"/>
          <w:sz w:val="24"/>
          <w:szCs w:val="24"/>
        </w:rPr>
        <w:t>Here, in order to make sure that it was done correctly, that our work is fair, we make a ping from Windows, we notice here that it picked it up, and the source is Man in the Middle</w:t>
      </w:r>
      <w:r w:rsidR="00E26BF7" w:rsidRPr="003D5E02">
        <w:rPr>
          <w:rFonts w:asciiTheme="majorBidi" w:hAnsiTheme="majorBidi" w:cstheme="majorBidi"/>
          <w:sz w:val="24"/>
          <w:szCs w:val="24"/>
        </w:rPr>
        <w:t>.</w:t>
      </w:r>
    </w:p>
    <w:p w14:paraId="43CF5E2A" w14:textId="77777777" w:rsidR="00E92A78" w:rsidRPr="003D5E02" w:rsidRDefault="00E92A78" w:rsidP="00E92A78">
      <w:pPr>
        <w:rPr>
          <w:rFonts w:asciiTheme="majorBidi" w:hAnsiTheme="majorBidi" w:cstheme="majorBidi"/>
        </w:rPr>
      </w:pPr>
    </w:p>
    <w:p w14:paraId="15EC2F04" w14:textId="3E13C309" w:rsidR="00E76DFB" w:rsidRPr="003D5E02" w:rsidRDefault="00A45736" w:rsidP="0096412E">
      <w:pPr>
        <w:pStyle w:val="Heading1"/>
        <w:numPr>
          <w:ilvl w:val="0"/>
          <w:numId w:val="1"/>
        </w:numPr>
        <w:rPr>
          <w:rFonts w:asciiTheme="majorBidi" w:hAnsiTheme="majorBidi"/>
          <w:sz w:val="28"/>
          <w:szCs w:val="28"/>
        </w:rPr>
      </w:pPr>
      <w:bookmarkStart w:id="102" w:name="_Toc137670829"/>
      <w:r w:rsidRPr="003D5E02">
        <w:rPr>
          <w:rFonts w:asciiTheme="majorBidi" w:hAnsiTheme="majorBidi"/>
          <w:sz w:val="28"/>
          <w:szCs w:val="28"/>
        </w:rPr>
        <w:t>Summary of conclusion reached</w:t>
      </w:r>
      <w:bookmarkEnd w:id="102"/>
    </w:p>
    <w:p w14:paraId="0DB5A54B" w14:textId="758949A4" w:rsidR="00A453B2" w:rsidRPr="003D5E02" w:rsidRDefault="00445888" w:rsidP="00445888">
      <w:pPr>
        <w:ind w:firstLine="360"/>
        <w:jc w:val="lowKashida"/>
        <w:rPr>
          <w:rFonts w:asciiTheme="majorBidi" w:hAnsiTheme="majorBidi" w:cstheme="majorBidi"/>
          <w:sz w:val="24"/>
          <w:szCs w:val="24"/>
          <w:rtl/>
        </w:rPr>
      </w:pPr>
      <w:r w:rsidRPr="003D5E02">
        <w:rPr>
          <w:rFonts w:asciiTheme="majorBidi" w:hAnsiTheme="majorBidi" w:cstheme="majorBidi"/>
          <w:sz w:val="24"/>
          <w:szCs w:val="24"/>
        </w:rPr>
        <w:t>A number of significant conclusions have been reached about the ARP spoofing attack through our forensic investigation and research. The attacker was able to alter ARP tables and eavesdrop on network traffic since the attack was launched from a compromised device. Both network security and user privacy were significantly impacted by this. A multi-layered strategy, comprising network monitoring, ARP traffic analysis, and secure network configurations, is needed to identify and stop ARP spoofing. Organizations may improve their defenses against ARP spoofing and protect their networks from unauthorized access and data breaches by understanding these conclusions.</w:t>
      </w:r>
    </w:p>
    <w:p w14:paraId="120BB59F" w14:textId="553784F4" w:rsidR="00E76DFB" w:rsidRPr="003D5E02" w:rsidRDefault="00A45736" w:rsidP="00A45736">
      <w:pPr>
        <w:pStyle w:val="Heading2"/>
        <w:ind w:firstLine="360"/>
        <w:rPr>
          <w:rFonts w:asciiTheme="majorBidi" w:hAnsiTheme="majorBidi"/>
          <w:sz w:val="28"/>
          <w:szCs w:val="28"/>
        </w:rPr>
      </w:pPr>
      <w:bookmarkStart w:id="103" w:name="_Toc137670830"/>
      <w:r w:rsidRPr="003D5E02">
        <w:rPr>
          <w:rFonts w:asciiTheme="majorBidi" w:hAnsiTheme="majorBidi"/>
          <w:sz w:val="28"/>
          <w:szCs w:val="28"/>
        </w:rPr>
        <w:t>3.1 Expert opinion regarding findings</w:t>
      </w:r>
      <w:bookmarkEnd w:id="103"/>
      <w:r w:rsidRPr="003D5E02">
        <w:rPr>
          <w:rFonts w:asciiTheme="majorBidi" w:hAnsiTheme="majorBidi"/>
          <w:sz w:val="28"/>
          <w:szCs w:val="28"/>
        </w:rPr>
        <w:t xml:space="preserve"> </w:t>
      </w:r>
    </w:p>
    <w:p w14:paraId="50276E70" w14:textId="7D8E8215" w:rsidR="000E415C" w:rsidRPr="000E415C" w:rsidRDefault="000E415C" w:rsidP="000E415C">
      <w:pPr>
        <w:ind w:firstLine="360"/>
        <w:jc w:val="both"/>
        <w:rPr>
          <w:rFonts w:asciiTheme="majorBidi" w:hAnsiTheme="majorBidi" w:cstheme="majorBidi"/>
          <w:sz w:val="24"/>
          <w:szCs w:val="24"/>
        </w:rPr>
      </w:pPr>
      <w:r w:rsidRPr="000E415C">
        <w:rPr>
          <w:rFonts w:asciiTheme="majorBidi" w:hAnsiTheme="majorBidi" w:cstheme="majorBidi"/>
          <w:sz w:val="24"/>
          <w:szCs w:val="24"/>
        </w:rPr>
        <w:t>The investigation's conclusions show that the ARP plagiarism attack on SADAIA's network had a significant impact. Employee XX2 was found to be the source of the attack, raising questions about internal threats. The attack cost SADAIA's money and disrupted operations, making it difficult for it to do business effectively. Due to its obligations to the Communications Commission, this event also jeopardizes SADAIA's reputation and legal standing. It is recommended that SADAIA's strengthen network security measures, provide cybersecurity awareness training to employees, and think about the best course of action to take in response to co-worker engagement in order to address these challenges. The organization's network will need to be protected from unauthorized access and similar attacks in the future by implementing incident response methods and surveillance systems.</w:t>
      </w:r>
    </w:p>
    <w:p w14:paraId="50C89AA8" w14:textId="3DCC9628" w:rsidR="008C6FA6" w:rsidRPr="003D5E02" w:rsidRDefault="000E415C" w:rsidP="000E415C">
      <w:pPr>
        <w:rPr>
          <w:rFonts w:asciiTheme="majorBidi" w:hAnsiTheme="majorBidi" w:cstheme="majorBidi"/>
          <w:sz w:val="26"/>
          <w:szCs w:val="26"/>
          <w:lang w:val="en"/>
        </w:rPr>
      </w:pPr>
      <w:r w:rsidRPr="003D5E02">
        <w:rPr>
          <w:rFonts w:asciiTheme="majorBidi" w:hAnsiTheme="majorBidi" w:cstheme="majorBidi"/>
          <w:sz w:val="26"/>
          <w:szCs w:val="26"/>
          <w:lang w:val="en"/>
        </w:rPr>
        <w:br w:type="page"/>
      </w:r>
    </w:p>
    <w:p w14:paraId="42D8FAE5" w14:textId="2677E2A8" w:rsidR="0050446F" w:rsidRPr="003D5E02" w:rsidRDefault="0050446F" w:rsidP="0050446F">
      <w:pPr>
        <w:pStyle w:val="Heading1"/>
        <w:jc w:val="center"/>
        <w:rPr>
          <w:rFonts w:asciiTheme="majorBidi" w:hAnsiTheme="majorBidi"/>
          <w:color w:val="1F3864" w:themeColor="accent1" w:themeShade="80"/>
          <w:u w:val="single"/>
        </w:rPr>
      </w:pPr>
      <w:bookmarkStart w:id="104" w:name="_Toc137670831"/>
      <w:r w:rsidRPr="003D5E02">
        <w:rPr>
          <w:rFonts w:asciiTheme="majorBidi" w:hAnsiTheme="majorBidi"/>
          <w:color w:val="1F3864" w:themeColor="accent1" w:themeShade="80"/>
          <w:u w:val="single"/>
        </w:rPr>
        <w:t>Password Cracking Attack</w:t>
      </w:r>
      <w:bookmarkEnd w:id="104"/>
    </w:p>
    <w:p w14:paraId="191DF1DE" w14:textId="77777777" w:rsidR="0050446F" w:rsidRPr="003D5E02" w:rsidRDefault="0050446F" w:rsidP="0050446F">
      <w:pPr>
        <w:pStyle w:val="Heading1"/>
        <w:numPr>
          <w:ilvl w:val="0"/>
          <w:numId w:val="9"/>
        </w:numPr>
        <w:rPr>
          <w:rFonts w:asciiTheme="majorBidi" w:hAnsiTheme="majorBidi"/>
          <w:sz w:val="28"/>
          <w:szCs w:val="28"/>
        </w:rPr>
      </w:pPr>
      <w:bookmarkStart w:id="105" w:name="_Toc137670832"/>
      <w:r w:rsidRPr="003D5E02">
        <w:rPr>
          <w:rFonts w:asciiTheme="majorBidi" w:hAnsiTheme="majorBidi"/>
          <w:sz w:val="28"/>
          <w:szCs w:val="28"/>
        </w:rPr>
        <w:t>Introduction</w:t>
      </w:r>
      <w:bookmarkEnd w:id="105"/>
      <w:r w:rsidRPr="003D5E02">
        <w:rPr>
          <w:rFonts w:asciiTheme="majorBidi" w:hAnsiTheme="majorBidi"/>
          <w:sz w:val="28"/>
          <w:szCs w:val="28"/>
        </w:rPr>
        <w:t xml:space="preserve"> </w:t>
      </w:r>
    </w:p>
    <w:p w14:paraId="2CD4A0D9" w14:textId="675737FA" w:rsidR="0050446F" w:rsidRPr="003D5E02" w:rsidRDefault="00EF162A" w:rsidP="00EF162A">
      <w:pPr>
        <w:ind w:firstLine="360"/>
        <w:jc w:val="lowKashida"/>
        <w:rPr>
          <w:rFonts w:asciiTheme="majorBidi" w:hAnsiTheme="majorBidi" w:cstheme="majorBidi"/>
          <w:sz w:val="24"/>
          <w:szCs w:val="24"/>
        </w:rPr>
      </w:pPr>
      <w:r w:rsidRPr="003D5E02">
        <w:rPr>
          <w:rFonts w:asciiTheme="majorBidi" w:hAnsiTheme="majorBidi" w:cstheme="majorBidi"/>
          <w:sz w:val="24"/>
          <w:szCs w:val="24"/>
        </w:rPr>
        <w:t>Password cracking is a type of attack that involves making repeated guesses at or attempts to decode passwords in order to obtain unauthorized access to a system or an account. This report seeks to give readers a general understanding of password cracking attacks, their effects, and possible defenses. It examines the techniques employed in password cracking attempts, the influence they have on system security, and successful countermeasures. Organizations and individuals can reduce the risks associated with these assaults and protect their sensitive information by comprehending the nature of password cracking and implementing strong password rules.</w:t>
      </w:r>
    </w:p>
    <w:p w14:paraId="439EBE8B" w14:textId="0773D794" w:rsidR="0050446F" w:rsidRPr="003D5E02" w:rsidRDefault="0050446F" w:rsidP="00624160">
      <w:pPr>
        <w:pStyle w:val="Heading2"/>
        <w:numPr>
          <w:ilvl w:val="1"/>
          <w:numId w:val="9"/>
        </w:numPr>
        <w:rPr>
          <w:rFonts w:asciiTheme="majorBidi" w:hAnsiTheme="majorBidi"/>
          <w:sz w:val="28"/>
          <w:szCs w:val="28"/>
        </w:rPr>
      </w:pPr>
      <w:bookmarkStart w:id="106" w:name="_Toc137670833"/>
      <w:r w:rsidRPr="003D5E02">
        <w:rPr>
          <w:rFonts w:asciiTheme="majorBidi" w:hAnsiTheme="majorBidi"/>
          <w:sz w:val="28"/>
          <w:szCs w:val="28"/>
        </w:rPr>
        <w:t>Summary of case and tasking</w:t>
      </w:r>
      <w:bookmarkEnd w:id="106"/>
      <w:r w:rsidRPr="003D5E02">
        <w:rPr>
          <w:rFonts w:asciiTheme="majorBidi" w:hAnsiTheme="majorBidi"/>
          <w:sz w:val="28"/>
          <w:szCs w:val="28"/>
        </w:rPr>
        <w:t xml:space="preserve"> </w:t>
      </w:r>
    </w:p>
    <w:p w14:paraId="0D68B7F1" w14:textId="15695135" w:rsidR="00624160" w:rsidRPr="003D5E02" w:rsidRDefault="002B7F86" w:rsidP="002B7F86">
      <w:pPr>
        <w:ind w:firstLine="360"/>
        <w:jc w:val="lowKashida"/>
        <w:rPr>
          <w:rFonts w:asciiTheme="majorBidi" w:hAnsiTheme="majorBidi" w:cstheme="majorBidi"/>
          <w:sz w:val="24"/>
          <w:szCs w:val="24"/>
          <w:rtl/>
        </w:rPr>
      </w:pPr>
      <w:r w:rsidRPr="003D5E02">
        <w:rPr>
          <w:rFonts w:asciiTheme="majorBidi" w:hAnsiTheme="majorBidi" w:cstheme="majorBidi"/>
          <w:sz w:val="24"/>
          <w:szCs w:val="24"/>
        </w:rPr>
        <w:t>Status and task summary Between 1-6-2023 and 15-6-2023, some passwords used by SDAIA employees were broken and many of the passwords used were leaked as it was discovered that employees use weak passwords and are applied to all their accounts in SDAIA</w:t>
      </w:r>
    </w:p>
    <w:p w14:paraId="43D438B3" w14:textId="77777777" w:rsidR="0035375D" w:rsidRPr="003D5E02" w:rsidRDefault="0050446F" w:rsidP="0035375D">
      <w:pPr>
        <w:pStyle w:val="Heading1"/>
        <w:numPr>
          <w:ilvl w:val="0"/>
          <w:numId w:val="9"/>
        </w:numPr>
        <w:rPr>
          <w:rFonts w:asciiTheme="majorBidi" w:hAnsiTheme="majorBidi"/>
          <w:sz w:val="28"/>
          <w:szCs w:val="28"/>
        </w:rPr>
      </w:pPr>
      <w:bookmarkStart w:id="107" w:name="_Toc137670834"/>
      <w:r w:rsidRPr="003D5E02">
        <w:rPr>
          <w:rFonts w:asciiTheme="majorBidi" w:hAnsiTheme="majorBidi"/>
          <w:sz w:val="28"/>
          <w:szCs w:val="28"/>
        </w:rPr>
        <w:t>Forensic examination</w:t>
      </w:r>
      <w:bookmarkEnd w:id="107"/>
      <w:r w:rsidRPr="003D5E02">
        <w:rPr>
          <w:rFonts w:asciiTheme="majorBidi" w:hAnsiTheme="majorBidi"/>
          <w:sz w:val="28"/>
          <w:szCs w:val="28"/>
        </w:rPr>
        <w:t xml:space="preserve"> </w:t>
      </w:r>
    </w:p>
    <w:p w14:paraId="65441F44" w14:textId="62AC0104" w:rsidR="0035375D" w:rsidRPr="003D5E02" w:rsidRDefault="0035375D" w:rsidP="00624160">
      <w:pPr>
        <w:ind w:firstLine="360"/>
        <w:jc w:val="both"/>
        <w:rPr>
          <w:rFonts w:asciiTheme="majorBidi" w:hAnsiTheme="majorBidi" w:cstheme="majorBidi"/>
          <w:sz w:val="24"/>
          <w:szCs w:val="24"/>
        </w:rPr>
      </w:pPr>
      <w:r w:rsidRPr="003D5E02">
        <w:rPr>
          <w:rFonts w:asciiTheme="majorBidi" w:hAnsiTheme="majorBidi" w:cstheme="majorBidi"/>
          <w:sz w:val="24"/>
          <w:szCs w:val="24"/>
        </w:rPr>
        <w:t>The analysis of password hashes, password recovery tools, and brute-force attacks are just a few of the forensic investigation methods used in password cracking attacks that will be covered in the report. It seeks to expose the strategies and equipment employed by attackers to break passwords and obtain unauthorized access to accounts or systems.</w:t>
      </w:r>
    </w:p>
    <w:p w14:paraId="1DB1D0E8" w14:textId="5E9504C8" w:rsidR="0050446F" w:rsidRPr="003D5E02" w:rsidRDefault="0050446F" w:rsidP="0050446F">
      <w:pPr>
        <w:pStyle w:val="Heading2"/>
        <w:ind w:firstLine="360"/>
        <w:rPr>
          <w:rFonts w:asciiTheme="majorBidi" w:hAnsiTheme="majorBidi"/>
        </w:rPr>
      </w:pPr>
      <w:bookmarkStart w:id="108" w:name="_Toc137670835"/>
      <w:r w:rsidRPr="003D5E02">
        <w:rPr>
          <w:rFonts w:asciiTheme="majorBidi" w:hAnsiTheme="majorBidi"/>
        </w:rPr>
        <w:t xml:space="preserve">2.1 </w:t>
      </w:r>
      <w:r w:rsidRPr="003D5E02">
        <w:rPr>
          <w:rFonts w:asciiTheme="majorBidi" w:hAnsiTheme="majorBidi"/>
          <w:sz w:val="28"/>
          <w:szCs w:val="28"/>
        </w:rPr>
        <w:t>Tools</w:t>
      </w:r>
      <w:bookmarkEnd w:id="108"/>
      <w:r w:rsidRPr="003D5E02">
        <w:rPr>
          <w:rFonts w:asciiTheme="majorBidi" w:hAnsiTheme="majorBidi"/>
        </w:rPr>
        <w:t xml:space="preserve"> </w:t>
      </w:r>
    </w:p>
    <w:p w14:paraId="4FBCBDF3" w14:textId="4F28EC4A" w:rsidR="0050446F" w:rsidRPr="003D5E02" w:rsidRDefault="0035375D" w:rsidP="0035375D">
      <w:pPr>
        <w:ind w:firstLine="360"/>
        <w:jc w:val="both"/>
        <w:rPr>
          <w:rFonts w:asciiTheme="majorBidi" w:hAnsiTheme="majorBidi" w:cstheme="majorBidi"/>
          <w:sz w:val="24"/>
          <w:szCs w:val="24"/>
        </w:rPr>
      </w:pPr>
      <w:r w:rsidRPr="003D5E02">
        <w:rPr>
          <w:rFonts w:asciiTheme="majorBidi" w:hAnsiTheme="majorBidi" w:cstheme="majorBidi"/>
          <w:sz w:val="24"/>
          <w:szCs w:val="24"/>
        </w:rPr>
        <w:t>For our security analyses, we use John the Ripper, an efficient password cracking tool. We are able to extensively assess the security of passwords in a controlled setting due to its extensive feature set and support for several password hash formats. We can locate weak passwords and discover potential security holes in the system by using strategies like dictionary attacks, brute force assaults, and hybrid attacks. We have the tools required to successfully crack passwords and improve overall security thanks to its adjustable settings, adaptable design, and broad plugin support. Our arsenal would not be complete without John the Ripper, which we use to conduct thorough security analyses and ensure strong password security.</w:t>
      </w:r>
    </w:p>
    <w:p w14:paraId="16CFE1A8" w14:textId="77777777" w:rsidR="0050446F" w:rsidRPr="003D5E02" w:rsidRDefault="0050446F" w:rsidP="0050446F">
      <w:pPr>
        <w:pStyle w:val="Heading2"/>
        <w:ind w:firstLine="360"/>
        <w:rPr>
          <w:rFonts w:asciiTheme="majorBidi" w:hAnsiTheme="majorBidi"/>
          <w:sz w:val="28"/>
          <w:szCs w:val="28"/>
        </w:rPr>
      </w:pPr>
      <w:bookmarkStart w:id="109" w:name="_Toc137670836"/>
      <w:r w:rsidRPr="003D5E02">
        <w:rPr>
          <w:rFonts w:asciiTheme="majorBidi" w:hAnsiTheme="majorBidi"/>
          <w:sz w:val="28"/>
          <w:szCs w:val="28"/>
        </w:rPr>
        <w:t>2.2 Chain of custody</w:t>
      </w:r>
      <w:bookmarkEnd w:id="109"/>
      <w:r w:rsidRPr="003D5E02">
        <w:rPr>
          <w:rFonts w:asciiTheme="majorBidi" w:hAnsiTheme="majorBidi"/>
          <w:sz w:val="28"/>
          <w:szCs w:val="28"/>
        </w:rPr>
        <w:t xml:space="preserve"> </w:t>
      </w:r>
    </w:p>
    <w:p w14:paraId="40109D5C" w14:textId="3CCB0CDE" w:rsidR="0050446F" w:rsidRPr="003D5E02" w:rsidRDefault="002B7F86" w:rsidP="002B7F86">
      <w:pPr>
        <w:ind w:firstLine="360"/>
        <w:jc w:val="both"/>
        <w:rPr>
          <w:rFonts w:asciiTheme="majorBidi" w:hAnsiTheme="majorBidi" w:cstheme="majorBidi"/>
          <w:sz w:val="24"/>
          <w:szCs w:val="24"/>
        </w:rPr>
      </w:pPr>
      <w:r w:rsidRPr="002B7F86">
        <w:rPr>
          <w:rFonts w:asciiTheme="majorBidi" w:hAnsiTheme="majorBidi" w:cstheme="majorBidi"/>
          <w:sz w:val="24"/>
          <w:szCs w:val="24"/>
        </w:rPr>
        <w:t>One of the employees tried to defraud one of the department managers and use his computer as a result, he was able to access the files of the computer and break the files of the passwords.</w:t>
      </w:r>
    </w:p>
    <w:p w14:paraId="5ABF4845" w14:textId="77777777" w:rsidR="003D5E02" w:rsidRPr="003D5E02" w:rsidRDefault="003D5E02" w:rsidP="003D5E02">
      <w:pPr>
        <w:jc w:val="both"/>
        <w:rPr>
          <w:rFonts w:asciiTheme="majorBidi" w:hAnsiTheme="majorBidi" w:cstheme="majorBidi"/>
          <w:sz w:val="24"/>
          <w:szCs w:val="24"/>
        </w:rPr>
      </w:pPr>
    </w:p>
    <w:p w14:paraId="360A02DD" w14:textId="77777777" w:rsidR="003D5E02" w:rsidRPr="003D5E02" w:rsidRDefault="003D5E02" w:rsidP="003D5E02">
      <w:pPr>
        <w:jc w:val="both"/>
        <w:rPr>
          <w:rFonts w:asciiTheme="majorBidi" w:hAnsiTheme="majorBidi" w:cstheme="majorBidi"/>
          <w:sz w:val="24"/>
          <w:szCs w:val="24"/>
        </w:rPr>
      </w:pPr>
    </w:p>
    <w:p w14:paraId="161EB66B" w14:textId="3FAD2D57" w:rsidR="003D5E02" w:rsidRPr="003D5E02" w:rsidRDefault="003D5E02" w:rsidP="003D5E02">
      <w:pPr>
        <w:shd w:val="clear" w:color="auto" w:fill="FDFDFD"/>
        <w:rPr>
          <w:rFonts w:asciiTheme="majorBidi" w:eastAsia="Times New Roman" w:hAnsiTheme="majorBidi" w:cstheme="majorBidi"/>
          <w:kern w:val="0"/>
          <w:sz w:val="21"/>
          <w:szCs w:val="21"/>
          <w:lang w:val="en"/>
          <w14:ligatures w14:val="none"/>
        </w:rPr>
      </w:pPr>
      <w:r w:rsidRPr="003D5E02">
        <w:rPr>
          <w:rFonts w:asciiTheme="majorBidi" w:hAnsiTheme="majorBidi" w:cstheme="majorBidi"/>
          <w:color w:val="FF0000"/>
          <w:sz w:val="24"/>
          <w:szCs w:val="24"/>
        </w:rPr>
        <w:t>*</w:t>
      </w:r>
      <w:r w:rsidRPr="003D5E02">
        <w:rPr>
          <w:rFonts w:asciiTheme="majorBidi" w:eastAsia="Times New Roman" w:hAnsiTheme="majorBidi" w:cstheme="majorBidi"/>
          <w:kern w:val="0"/>
          <w:sz w:val="21"/>
          <w:szCs w:val="21"/>
          <w:lang w:val="en"/>
          <w14:ligatures w14:val="none"/>
        </w:rPr>
        <w:t>All these scenarios have been simulated and the attacker character has been worked on</w:t>
      </w:r>
    </w:p>
    <w:p w14:paraId="58719628" w14:textId="387E2846" w:rsidR="0050446F" w:rsidRPr="003D5E02" w:rsidRDefault="0050446F" w:rsidP="0050446F">
      <w:pPr>
        <w:pStyle w:val="Heading2"/>
        <w:ind w:firstLine="360"/>
        <w:rPr>
          <w:rFonts w:asciiTheme="majorBidi" w:hAnsiTheme="majorBidi"/>
          <w:sz w:val="28"/>
          <w:szCs w:val="28"/>
        </w:rPr>
      </w:pPr>
      <w:bookmarkStart w:id="110" w:name="_Toc137670837"/>
      <w:r w:rsidRPr="003D5E02">
        <w:rPr>
          <w:rFonts w:asciiTheme="majorBidi" w:hAnsiTheme="majorBidi"/>
          <w:sz w:val="28"/>
          <w:szCs w:val="28"/>
        </w:rPr>
        <w:t xml:space="preserve">2.3 </w:t>
      </w:r>
      <w:r w:rsidR="002B7F86" w:rsidRPr="003D5E02">
        <w:rPr>
          <w:rFonts w:asciiTheme="majorBidi" w:hAnsiTheme="majorBidi"/>
          <w:sz w:val="28"/>
          <w:szCs w:val="28"/>
        </w:rPr>
        <w:t>Method of process</w:t>
      </w:r>
      <w:bookmarkEnd w:id="110"/>
    </w:p>
    <w:p w14:paraId="6FFC2AF7" w14:textId="1135118A" w:rsidR="008C6FA6" w:rsidRPr="003D5E02" w:rsidRDefault="007F656F" w:rsidP="007F656F">
      <w:pPr>
        <w:pStyle w:val="ListParagraph"/>
        <w:numPr>
          <w:ilvl w:val="0"/>
          <w:numId w:val="8"/>
        </w:numPr>
        <w:rPr>
          <w:rFonts w:asciiTheme="majorBidi" w:hAnsiTheme="majorBidi" w:cstheme="majorBidi"/>
          <w:sz w:val="24"/>
          <w:szCs w:val="24"/>
        </w:rPr>
      </w:pPr>
      <w:r w:rsidRPr="003D5E02">
        <w:rPr>
          <w:rFonts w:asciiTheme="majorBidi" w:hAnsiTheme="majorBidi" w:cstheme="majorBidi"/>
          <w:sz w:val="24"/>
          <w:szCs w:val="24"/>
        </w:rPr>
        <w:t>Creating</w:t>
      </w:r>
      <w:r w:rsidR="003D5E02" w:rsidRPr="003D5E02">
        <w:rPr>
          <w:rFonts w:asciiTheme="majorBidi" w:hAnsiTheme="majorBidi" w:cstheme="majorBidi"/>
          <w:sz w:val="24"/>
          <w:szCs w:val="24"/>
        </w:rPr>
        <w:t xml:space="preserve"> </w:t>
      </w:r>
      <w:r w:rsidRPr="003D5E02">
        <w:rPr>
          <w:rFonts w:asciiTheme="majorBidi" w:hAnsiTheme="majorBidi" w:cstheme="majorBidi"/>
          <w:sz w:val="24"/>
          <w:szCs w:val="24"/>
        </w:rPr>
        <w:t>a file which will contain the hash value of the password</w:t>
      </w:r>
      <w:r w:rsidR="003D5E02" w:rsidRPr="003D5E02">
        <w:rPr>
          <w:rFonts w:asciiTheme="majorBidi" w:hAnsiTheme="majorBidi" w:cstheme="majorBidi"/>
          <w:sz w:val="24"/>
          <w:szCs w:val="24"/>
        </w:rPr>
        <w:t xml:space="preserve">(we use the MD5 </w:t>
      </w:r>
      <w:proofErr w:type="spellStart"/>
      <w:r w:rsidR="003D5E02" w:rsidRPr="003D5E02">
        <w:rPr>
          <w:rFonts w:asciiTheme="majorBidi" w:hAnsiTheme="majorBidi" w:cstheme="majorBidi"/>
          <w:sz w:val="24"/>
          <w:szCs w:val="24"/>
        </w:rPr>
        <w:t>hashs</w:t>
      </w:r>
      <w:proofErr w:type="spellEnd"/>
      <w:r w:rsidR="003D5E02" w:rsidRPr="003D5E02">
        <w:rPr>
          <w:rFonts w:asciiTheme="majorBidi" w:hAnsiTheme="majorBidi" w:cstheme="majorBidi"/>
          <w:sz w:val="24"/>
          <w:szCs w:val="24"/>
        </w:rPr>
        <w:t xml:space="preserve"> )</w:t>
      </w:r>
      <w:r w:rsidRPr="003D5E02">
        <w:rPr>
          <w:rFonts w:asciiTheme="majorBidi" w:hAnsiTheme="majorBidi" w:cstheme="majorBidi"/>
          <w:sz w:val="24"/>
          <w:szCs w:val="24"/>
        </w:rPr>
        <w:t>.</w:t>
      </w:r>
    </w:p>
    <w:p w14:paraId="445DA8B2" w14:textId="137A5BAD" w:rsidR="007F656F" w:rsidRPr="003D5E02" w:rsidRDefault="0037219C" w:rsidP="007F656F">
      <w:pPr>
        <w:pStyle w:val="ListParagraph"/>
        <w:ind w:left="360"/>
        <w:rPr>
          <w:rFonts w:asciiTheme="majorBidi" w:hAnsiTheme="majorBidi" w:cstheme="majorBidi"/>
          <w:sz w:val="24"/>
          <w:szCs w:val="24"/>
        </w:rPr>
      </w:pPr>
      <w:r w:rsidRPr="003D5E02">
        <w:rPr>
          <w:rFonts w:asciiTheme="majorBidi" w:hAnsiTheme="majorBidi" w:cstheme="majorBidi"/>
          <w:noProof/>
        </w:rPr>
        <w:drawing>
          <wp:anchor distT="0" distB="0" distL="114300" distR="114300" simplePos="0" relativeHeight="251814912" behindDoc="1" locked="0" layoutInCell="1" allowOverlap="1" wp14:anchorId="18AE4552" wp14:editId="4209F9F6">
            <wp:simplePos x="0" y="0"/>
            <wp:positionH relativeFrom="margin">
              <wp:posOffset>276225</wp:posOffset>
            </wp:positionH>
            <wp:positionV relativeFrom="paragraph">
              <wp:posOffset>86995</wp:posOffset>
            </wp:positionV>
            <wp:extent cx="3413760" cy="2576830"/>
            <wp:effectExtent l="76200" t="76200" r="129540" b="128270"/>
            <wp:wrapTight wrapText="bothSides">
              <wp:wrapPolygon edited="0">
                <wp:start x="-241" y="-639"/>
                <wp:lineTo x="-482" y="-479"/>
                <wp:lineTo x="-482" y="21877"/>
                <wp:lineTo x="-241" y="22516"/>
                <wp:lineTo x="22058" y="22516"/>
                <wp:lineTo x="22299" y="20120"/>
                <wp:lineTo x="22299" y="2076"/>
                <wp:lineTo x="22058" y="-319"/>
                <wp:lineTo x="22058" y="-639"/>
                <wp:lineTo x="-241" y="-639"/>
              </wp:wrapPolygon>
            </wp:wrapTight>
            <wp:docPr id="189430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7800"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3760" cy="2576830"/>
                    </a:xfrm>
                    <a:prstGeom prst="rect">
                      <a:avLst/>
                    </a:prstGeom>
                    <a:ln w="3810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E142A3" w14:textId="0F08EB24" w:rsidR="008C6FA6" w:rsidRPr="003D5E02" w:rsidRDefault="008C6FA6" w:rsidP="008C6FA6">
      <w:pPr>
        <w:tabs>
          <w:tab w:val="left" w:pos="2749"/>
        </w:tabs>
        <w:rPr>
          <w:rFonts w:asciiTheme="majorBidi" w:hAnsiTheme="majorBidi" w:cstheme="majorBidi"/>
          <w:sz w:val="26"/>
          <w:szCs w:val="26"/>
        </w:rPr>
      </w:pPr>
    </w:p>
    <w:p w14:paraId="61EE04BE" w14:textId="77777777" w:rsidR="0037219C" w:rsidRPr="003D5E02" w:rsidRDefault="0037219C" w:rsidP="0037219C">
      <w:pPr>
        <w:rPr>
          <w:rFonts w:asciiTheme="majorBidi" w:hAnsiTheme="majorBidi" w:cstheme="majorBidi"/>
          <w:sz w:val="26"/>
          <w:szCs w:val="26"/>
        </w:rPr>
      </w:pPr>
    </w:p>
    <w:p w14:paraId="382E500C" w14:textId="20AEDCFE" w:rsidR="0037219C" w:rsidRPr="003D5E02" w:rsidRDefault="0037219C" w:rsidP="0037219C">
      <w:pPr>
        <w:rPr>
          <w:rFonts w:asciiTheme="majorBidi" w:hAnsiTheme="majorBidi" w:cstheme="majorBidi"/>
          <w:sz w:val="26"/>
          <w:szCs w:val="26"/>
        </w:rPr>
      </w:pPr>
    </w:p>
    <w:p w14:paraId="18A014E8" w14:textId="77777777" w:rsidR="0037219C" w:rsidRPr="003D5E02" w:rsidRDefault="0037219C" w:rsidP="0037219C">
      <w:pPr>
        <w:rPr>
          <w:rFonts w:asciiTheme="majorBidi" w:hAnsiTheme="majorBidi" w:cstheme="majorBidi"/>
          <w:sz w:val="26"/>
          <w:szCs w:val="26"/>
        </w:rPr>
      </w:pPr>
    </w:p>
    <w:p w14:paraId="766C1FD2" w14:textId="77777777" w:rsidR="0037219C" w:rsidRPr="003D5E02" w:rsidRDefault="0037219C" w:rsidP="0037219C">
      <w:pPr>
        <w:rPr>
          <w:rFonts w:asciiTheme="majorBidi" w:hAnsiTheme="majorBidi" w:cstheme="majorBidi"/>
          <w:sz w:val="26"/>
          <w:szCs w:val="26"/>
        </w:rPr>
      </w:pPr>
    </w:p>
    <w:p w14:paraId="0015C299" w14:textId="70A94BC8" w:rsidR="0037219C" w:rsidRPr="003D5E02" w:rsidRDefault="0037219C" w:rsidP="0037219C">
      <w:pPr>
        <w:rPr>
          <w:rFonts w:asciiTheme="majorBidi" w:hAnsiTheme="majorBidi" w:cstheme="majorBidi"/>
          <w:sz w:val="26"/>
          <w:szCs w:val="26"/>
        </w:rPr>
      </w:pPr>
    </w:p>
    <w:p w14:paraId="1F1F0CAB" w14:textId="02A5D93B" w:rsidR="0037219C" w:rsidRPr="003D5E02" w:rsidRDefault="0037219C" w:rsidP="0037219C">
      <w:pPr>
        <w:rPr>
          <w:rFonts w:asciiTheme="majorBidi" w:hAnsiTheme="majorBidi" w:cstheme="majorBidi"/>
          <w:sz w:val="26"/>
          <w:szCs w:val="26"/>
        </w:rPr>
      </w:pPr>
    </w:p>
    <w:p w14:paraId="7C023FAF" w14:textId="581BC1AE" w:rsidR="0037219C" w:rsidRPr="003D5E02" w:rsidRDefault="0037219C" w:rsidP="0037219C">
      <w:pPr>
        <w:rPr>
          <w:rFonts w:asciiTheme="majorBidi" w:hAnsiTheme="majorBidi" w:cstheme="majorBidi"/>
          <w:sz w:val="26"/>
          <w:szCs w:val="26"/>
        </w:rPr>
      </w:pPr>
      <w:r w:rsidRPr="003D5E02">
        <w:rPr>
          <w:rFonts w:asciiTheme="majorBidi" w:hAnsiTheme="majorBidi" w:cstheme="majorBidi"/>
          <w:noProof/>
        </w:rPr>
        <mc:AlternateContent>
          <mc:Choice Requires="wps">
            <w:drawing>
              <wp:anchor distT="0" distB="0" distL="114300" distR="114300" simplePos="0" relativeHeight="251816960" behindDoc="1" locked="0" layoutInCell="1" allowOverlap="1" wp14:anchorId="25833058" wp14:editId="13C719C7">
                <wp:simplePos x="0" y="0"/>
                <wp:positionH relativeFrom="margin">
                  <wp:align>left</wp:align>
                </wp:positionH>
                <wp:positionV relativeFrom="paragraph">
                  <wp:posOffset>205105</wp:posOffset>
                </wp:positionV>
                <wp:extent cx="4432935" cy="635"/>
                <wp:effectExtent l="0" t="0" r="5715" b="0"/>
                <wp:wrapTight wrapText="bothSides">
                  <wp:wrapPolygon edited="0">
                    <wp:start x="0" y="0"/>
                    <wp:lineTo x="0" y="20057"/>
                    <wp:lineTo x="21535" y="20057"/>
                    <wp:lineTo x="21535" y="0"/>
                    <wp:lineTo x="0" y="0"/>
                  </wp:wrapPolygon>
                </wp:wrapTight>
                <wp:docPr id="1549705016" name="Text Box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78EED8C2" w14:textId="56205ADD" w:rsidR="007F656F" w:rsidRPr="008C46BA" w:rsidRDefault="007F656F" w:rsidP="007F656F">
                            <w:pPr>
                              <w:pStyle w:val="Caption"/>
                              <w:jc w:val="center"/>
                              <w:rPr>
                                <w:noProof/>
                              </w:rPr>
                            </w:pPr>
                            <w:bookmarkStart w:id="111" w:name="_Toc137670881"/>
                            <w:r>
                              <w:t xml:space="preserve">Figure </w:t>
                            </w:r>
                            <w:r w:rsidR="00000000">
                              <w:fldChar w:fldCharType="begin"/>
                            </w:r>
                            <w:r w:rsidR="00000000">
                              <w:instrText xml:space="preserve"> SEQ Figure \* ARABIC </w:instrText>
                            </w:r>
                            <w:r w:rsidR="00000000">
                              <w:fldChar w:fldCharType="separate"/>
                            </w:r>
                            <w:r w:rsidR="00E64CCD">
                              <w:rPr>
                                <w:noProof/>
                              </w:rPr>
                              <w:t>32</w:t>
                            </w:r>
                            <w:r w:rsidR="00000000">
                              <w:rPr>
                                <w:noProof/>
                              </w:rPr>
                              <w:fldChar w:fldCharType="end"/>
                            </w:r>
                            <w:r>
                              <w:t xml:space="preserve"> - </w:t>
                            </w:r>
                            <w:r w:rsidRPr="00536669">
                              <w:t>Creating passwords file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33058" id="_x0000_s1059" type="#_x0000_t202" style="position:absolute;margin-left:0;margin-top:16.15pt;width:349.05pt;height:.05pt;z-index:-251499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T3GwIAAEAEAAAOAAAAZHJzL2Uyb0RvYy54bWysU01v2zAMvQ/YfxB0X5yPrl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" stroked="f">
                <v:textbox style="mso-fit-shape-to-text:t" inset="0,0,0,0">
                  <w:txbxContent>
                    <w:p w14:paraId="78EED8C2" w14:textId="56205ADD" w:rsidR="007F656F" w:rsidRPr="008C46BA" w:rsidRDefault="007F656F" w:rsidP="007F656F">
                      <w:pPr>
                        <w:pStyle w:val="Caption"/>
                        <w:jc w:val="center"/>
                        <w:rPr>
                          <w:noProof/>
                        </w:rPr>
                      </w:pPr>
                      <w:bookmarkStart w:id="112" w:name="_Toc137670881"/>
                      <w:r>
                        <w:t xml:space="preserve">Figure </w:t>
                      </w:r>
                      <w:r w:rsidR="00000000">
                        <w:fldChar w:fldCharType="begin"/>
                      </w:r>
                      <w:r w:rsidR="00000000">
                        <w:instrText xml:space="preserve"> SEQ Figure \* ARABIC </w:instrText>
                      </w:r>
                      <w:r w:rsidR="00000000">
                        <w:fldChar w:fldCharType="separate"/>
                      </w:r>
                      <w:r w:rsidR="00E64CCD">
                        <w:rPr>
                          <w:noProof/>
                        </w:rPr>
                        <w:t>32</w:t>
                      </w:r>
                      <w:r w:rsidR="00000000">
                        <w:rPr>
                          <w:noProof/>
                        </w:rPr>
                        <w:fldChar w:fldCharType="end"/>
                      </w:r>
                      <w:r>
                        <w:t xml:space="preserve"> - </w:t>
                      </w:r>
                      <w:r w:rsidRPr="00536669">
                        <w:t>Creating passwords file</w:t>
                      </w:r>
                      <w:bookmarkEnd w:id="112"/>
                    </w:p>
                  </w:txbxContent>
                </v:textbox>
                <w10:wrap type="tight" anchorx="margin"/>
              </v:shape>
            </w:pict>
          </mc:Fallback>
        </mc:AlternateContent>
      </w:r>
    </w:p>
    <w:p w14:paraId="6E1F87FF" w14:textId="440FA730" w:rsidR="0037219C" w:rsidRPr="003D5E02" w:rsidRDefault="0037219C" w:rsidP="0037219C">
      <w:pPr>
        <w:rPr>
          <w:rFonts w:asciiTheme="majorBidi" w:hAnsiTheme="majorBidi" w:cstheme="majorBidi"/>
          <w:sz w:val="26"/>
          <w:szCs w:val="26"/>
        </w:rPr>
      </w:pPr>
    </w:p>
    <w:p w14:paraId="53C2CEC7" w14:textId="2000AAC5" w:rsidR="0037219C" w:rsidRPr="003D5E02" w:rsidRDefault="0037219C" w:rsidP="0037219C">
      <w:pPr>
        <w:pStyle w:val="ListParagraph"/>
        <w:numPr>
          <w:ilvl w:val="0"/>
          <w:numId w:val="8"/>
        </w:numPr>
        <w:rPr>
          <w:rFonts w:asciiTheme="majorBidi" w:hAnsiTheme="majorBidi" w:cstheme="majorBidi"/>
          <w:sz w:val="24"/>
          <w:szCs w:val="24"/>
        </w:rPr>
      </w:pPr>
      <w:r w:rsidRPr="003D5E02">
        <w:rPr>
          <w:rFonts w:asciiTheme="majorBidi" w:hAnsiTheme="majorBidi" w:cstheme="majorBidi"/>
          <w:sz w:val="24"/>
          <w:szCs w:val="24"/>
        </w:rPr>
        <w:t>This command is used for John’s single crack</w:t>
      </w:r>
      <w:r w:rsidR="003D5E02" w:rsidRPr="003D5E02">
        <w:rPr>
          <w:rFonts w:asciiTheme="majorBidi" w:hAnsiTheme="majorBidi" w:cstheme="majorBidi"/>
          <w:sz w:val="24"/>
          <w:szCs w:val="24"/>
        </w:rPr>
        <w:t>ing</w:t>
      </w:r>
    </w:p>
    <w:p w14:paraId="05FA5135" w14:textId="4C9F37BB" w:rsidR="0037219C" w:rsidRPr="003D5E02" w:rsidRDefault="0037219C" w:rsidP="0037219C">
      <w:pPr>
        <w:pStyle w:val="ListParagraph"/>
        <w:ind w:left="360"/>
        <w:rPr>
          <w:rFonts w:asciiTheme="majorBidi" w:hAnsiTheme="majorBidi" w:cstheme="majorBidi"/>
          <w:sz w:val="24"/>
          <w:szCs w:val="24"/>
        </w:rPr>
      </w:pPr>
      <w:r w:rsidRPr="003D5E02">
        <w:rPr>
          <w:rFonts w:asciiTheme="majorBidi" w:hAnsiTheme="majorBidi" w:cstheme="majorBidi"/>
          <w:noProof/>
        </w:rPr>
        <w:drawing>
          <wp:anchor distT="0" distB="0" distL="114300" distR="114300" simplePos="0" relativeHeight="251819008" behindDoc="1" locked="0" layoutInCell="1" allowOverlap="1" wp14:anchorId="712E9AE7" wp14:editId="58349EBD">
            <wp:simplePos x="0" y="0"/>
            <wp:positionH relativeFrom="margin">
              <wp:posOffset>474345</wp:posOffset>
            </wp:positionH>
            <wp:positionV relativeFrom="paragraph">
              <wp:posOffset>91440</wp:posOffset>
            </wp:positionV>
            <wp:extent cx="3398520" cy="2559685"/>
            <wp:effectExtent l="76200" t="76200" r="125730" b="126365"/>
            <wp:wrapTight wrapText="bothSides">
              <wp:wrapPolygon edited="0">
                <wp:start x="-242" y="-643"/>
                <wp:lineTo x="-484" y="-482"/>
                <wp:lineTo x="-484" y="21863"/>
                <wp:lineTo x="-242" y="22506"/>
                <wp:lineTo x="22036" y="22506"/>
                <wp:lineTo x="22278" y="20255"/>
                <wp:lineTo x="22278" y="2090"/>
                <wp:lineTo x="22036" y="-322"/>
                <wp:lineTo x="22036" y="-643"/>
                <wp:lineTo x="-242" y="-643"/>
              </wp:wrapPolygon>
            </wp:wrapTight>
            <wp:docPr id="124750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195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98520" cy="2559685"/>
                    </a:xfrm>
                    <a:prstGeom prst="rect">
                      <a:avLst/>
                    </a:prstGeom>
                    <a:ln w="3810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236E20" w14:textId="15AE1F45" w:rsidR="0037219C" w:rsidRPr="003D5E02" w:rsidRDefault="0037219C" w:rsidP="0037219C">
      <w:pPr>
        <w:pStyle w:val="ListParagraph"/>
        <w:tabs>
          <w:tab w:val="left" w:pos="1147"/>
        </w:tabs>
        <w:ind w:left="360"/>
        <w:rPr>
          <w:rFonts w:asciiTheme="majorBidi" w:hAnsiTheme="majorBidi" w:cstheme="majorBidi"/>
          <w:sz w:val="26"/>
          <w:szCs w:val="26"/>
        </w:rPr>
      </w:pPr>
    </w:p>
    <w:p w14:paraId="4C5D18A8"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3475E567"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387C99B3"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5761F06B"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39307750"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1C882995"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2F371AEB"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4552971B"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04B119ED"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395DF48F" w14:textId="152475D3" w:rsidR="0037219C" w:rsidRPr="003D5E02" w:rsidRDefault="0037219C" w:rsidP="0037219C">
      <w:pPr>
        <w:pStyle w:val="ListParagraph"/>
        <w:tabs>
          <w:tab w:val="left" w:pos="1147"/>
        </w:tabs>
        <w:ind w:left="360"/>
        <w:rPr>
          <w:rFonts w:asciiTheme="majorBidi" w:hAnsiTheme="majorBidi" w:cstheme="majorBidi"/>
          <w:sz w:val="26"/>
          <w:szCs w:val="26"/>
        </w:rPr>
      </w:pPr>
    </w:p>
    <w:p w14:paraId="7E87D347" w14:textId="1329D96D" w:rsidR="0037219C" w:rsidRPr="003D5E02" w:rsidRDefault="0037219C" w:rsidP="0037219C">
      <w:pPr>
        <w:pStyle w:val="ListParagraph"/>
        <w:tabs>
          <w:tab w:val="left" w:pos="1147"/>
        </w:tabs>
        <w:ind w:left="360"/>
        <w:rPr>
          <w:rFonts w:asciiTheme="majorBidi" w:hAnsiTheme="majorBidi" w:cstheme="majorBidi"/>
          <w:sz w:val="26"/>
          <w:szCs w:val="26"/>
        </w:rPr>
      </w:pPr>
      <w:r w:rsidRPr="003D5E02">
        <w:rPr>
          <w:rFonts w:asciiTheme="majorBidi" w:hAnsiTheme="majorBidi" w:cstheme="majorBidi"/>
          <w:noProof/>
        </w:rPr>
        <mc:AlternateContent>
          <mc:Choice Requires="wps">
            <w:drawing>
              <wp:anchor distT="0" distB="0" distL="114300" distR="114300" simplePos="0" relativeHeight="251821056" behindDoc="1" locked="0" layoutInCell="1" allowOverlap="1" wp14:anchorId="06BED196" wp14:editId="75BAA262">
                <wp:simplePos x="0" y="0"/>
                <wp:positionH relativeFrom="column">
                  <wp:posOffset>489585</wp:posOffset>
                </wp:positionH>
                <wp:positionV relativeFrom="paragraph">
                  <wp:posOffset>154940</wp:posOffset>
                </wp:positionV>
                <wp:extent cx="3398520" cy="106680"/>
                <wp:effectExtent l="0" t="0" r="0" b="7620"/>
                <wp:wrapTight wrapText="bothSides">
                  <wp:wrapPolygon edited="0">
                    <wp:start x="0" y="0"/>
                    <wp:lineTo x="0" y="19286"/>
                    <wp:lineTo x="21430" y="19286"/>
                    <wp:lineTo x="21430" y="0"/>
                    <wp:lineTo x="0" y="0"/>
                  </wp:wrapPolygon>
                </wp:wrapTight>
                <wp:docPr id="500197663" name="Text Box 1"/>
                <wp:cNvGraphicFramePr/>
                <a:graphic xmlns:a="http://schemas.openxmlformats.org/drawingml/2006/main">
                  <a:graphicData uri="http://schemas.microsoft.com/office/word/2010/wordprocessingShape">
                    <wps:wsp>
                      <wps:cNvSpPr txBox="1"/>
                      <wps:spPr>
                        <a:xfrm>
                          <a:off x="0" y="0"/>
                          <a:ext cx="3398520" cy="106680"/>
                        </a:xfrm>
                        <a:prstGeom prst="rect">
                          <a:avLst/>
                        </a:prstGeom>
                        <a:solidFill>
                          <a:prstClr val="white"/>
                        </a:solidFill>
                        <a:ln>
                          <a:noFill/>
                        </a:ln>
                      </wps:spPr>
                      <wps:txbx>
                        <w:txbxContent>
                          <w:p w14:paraId="00860E02" w14:textId="56BC0CC0" w:rsidR="0037219C" w:rsidRPr="000C0675" w:rsidRDefault="0037219C" w:rsidP="0037219C">
                            <w:pPr>
                              <w:pStyle w:val="Caption"/>
                              <w:jc w:val="center"/>
                              <w:rPr>
                                <w:noProof/>
                              </w:rPr>
                            </w:pPr>
                            <w:bookmarkStart w:id="113" w:name="_Toc137670882"/>
                            <w:r>
                              <w:t xml:space="preserve">Figure </w:t>
                            </w:r>
                            <w:r w:rsidR="00000000">
                              <w:fldChar w:fldCharType="begin"/>
                            </w:r>
                            <w:r w:rsidR="00000000">
                              <w:instrText xml:space="preserve"> SEQ Figure \* ARABIC </w:instrText>
                            </w:r>
                            <w:r w:rsidR="00000000">
                              <w:fldChar w:fldCharType="separate"/>
                            </w:r>
                            <w:r w:rsidR="00E64CCD">
                              <w:rPr>
                                <w:noProof/>
                              </w:rPr>
                              <w:t>33</w:t>
                            </w:r>
                            <w:r w:rsidR="00000000">
                              <w:rPr>
                                <w:noProof/>
                              </w:rPr>
                              <w:fldChar w:fldCharType="end"/>
                            </w:r>
                            <w:r>
                              <w:t xml:space="preserve"> - </w:t>
                            </w:r>
                            <w:r w:rsidRPr="00460797">
                              <w:t>Crack Mod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ED196" id="_x0000_s1060" type="#_x0000_t202" style="position:absolute;left:0;text-align:left;margin-left:38.55pt;margin-top:12.2pt;width:267.6pt;height:8.4pt;z-index:-25149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4hHwIAAEM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" stroked="f">
                <v:textbox inset="0,0,0,0">
                  <w:txbxContent>
                    <w:p w14:paraId="00860E02" w14:textId="56BC0CC0" w:rsidR="0037219C" w:rsidRPr="000C0675" w:rsidRDefault="0037219C" w:rsidP="0037219C">
                      <w:pPr>
                        <w:pStyle w:val="Caption"/>
                        <w:jc w:val="center"/>
                        <w:rPr>
                          <w:noProof/>
                        </w:rPr>
                      </w:pPr>
                      <w:bookmarkStart w:id="114" w:name="_Toc137670882"/>
                      <w:r>
                        <w:t xml:space="preserve">Figure </w:t>
                      </w:r>
                      <w:r w:rsidR="00000000">
                        <w:fldChar w:fldCharType="begin"/>
                      </w:r>
                      <w:r w:rsidR="00000000">
                        <w:instrText xml:space="preserve"> SEQ Figure \* ARABIC </w:instrText>
                      </w:r>
                      <w:r w:rsidR="00000000">
                        <w:fldChar w:fldCharType="separate"/>
                      </w:r>
                      <w:r w:rsidR="00E64CCD">
                        <w:rPr>
                          <w:noProof/>
                        </w:rPr>
                        <w:t>33</w:t>
                      </w:r>
                      <w:r w:rsidR="00000000">
                        <w:rPr>
                          <w:noProof/>
                        </w:rPr>
                        <w:fldChar w:fldCharType="end"/>
                      </w:r>
                      <w:r>
                        <w:t xml:space="preserve"> - </w:t>
                      </w:r>
                      <w:r w:rsidRPr="00460797">
                        <w:t>Crack Mod</w:t>
                      </w:r>
                      <w:bookmarkEnd w:id="114"/>
                    </w:p>
                  </w:txbxContent>
                </v:textbox>
                <w10:wrap type="tight"/>
              </v:shape>
            </w:pict>
          </mc:Fallback>
        </mc:AlternateContent>
      </w:r>
    </w:p>
    <w:p w14:paraId="02EDD8CD"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7688F00C" w14:textId="77777777" w:rsidR="0037219C" w:rsidRPr="003D5E02" w:rsidRDefault="0037219C" w:rsidP="0037219C">
      <w:pPr>
        <w:pStyle w:val="ListParagraph"/>
        <w:tabs>
          <w:tab w:val="left" w:pos="1147"/>
        </w:tabs>
        <w:ind w:left="360"/>
        <w:rPr>
          <w:rFonts w:asciiTheme="majorBidi" w:hAnsiTheme="majorBidi" w:cstheme="majorBidi"/>
          <w:sz w:val="26"/>
          <w:szCs w:val="26"/>
        </w:rPr>
      </w:pPr>
    </w:p>
    <w:p w14:paraId="3C2F8C55" w14:textId="7710DDF6" w:rsidR="0037219C" w:rsidRPr="003D5E02" w:rsidRDefault="0037219C" w:rsidP="0037219C">
      <w:pPr>
        <w:pStyle w:val="ListParagraph"/>
        <w:numPr>
          <w:ilvl w:val="0"/>
          <w:numId w:val="8"/>
        </w:numPr>
        <w:rPr>
          <w:rFonts w:asciiTheme="majorBidi" w:hAnsiTheme="majorBidi" w:cstheme="majorBidi"/>
          <w:sz w:val="24"/>
          <w:szCs w:val="24"/>
        </w:rPr>
      </w:pPr>
      <w:r w:rsidRPr="003D5E02">
        <w:rPr>
          <w:rFonts w:asciiTheme="majorBidi" w:hAnsiTheme="majorBidi" w:cstheme="majorBidi"/>
          <w:sz w:val="24"/>
          <w:szCs w:val="24"/>
        </w:rPr>
        <w:t>John will load the passwords file, and try a few algorithms to crack them.</w:t>
      </w:r>
    </w:p>
    <w:p w14:paraId="1E424297" w14:textId="334BDA87" w:rsidR="0037219C" w:rsidRPr="003D5E02" w:rsidRDefault="0037219C" w:rsidP="0037219C">
      <w:pPr>
        <w:pStyle w:val="ListParagraph"/>
        <w:tabs>
          <w:tab w:val="left" w:pos="1147"/>
        </w:tabs>
        <w:ind w:left="360"/>
        <w:rPr>
          <w:rFonts w:asciiTheme="majorBidi" w:hAnsiTheme="majorBidi" w:cstheme="majorBidi"/>
          <w:sz w:val="26"/>
          <w:szCs w:val="26"/>
        </w:rPr>
      </w:pPr>
      <w:r w:rsidRPr="003D5E02">
        <w:rPr>
          <w:rFonts w:asciiTheme="majorBidi" w:hAnsiTheme="majorBidi" w:cstheme="majorBidi"/>
          <w:noProof/>
        </w:rPr>
        <mc:AlternateContent>
          <mc:Choice Requires="wps">
            <w:drawing>
              <wp:anchor distT="0" distB="0" distL="114300" distR="114300" simplePos="0" relativeHeight="251825152" behindDoc="1" locked="0" layoutInCell="1" allowOverlap="1" wp14:anchorId="47577EB6" wp14:editId="2349C459">
                <wp:simplePos x="0" y="0"/>
                <wp:positionH relativeFrom="column">
                  <wp:posOffset>516255</wp:posOffset>
                </wp:positionH>
                <wp:positionV relativeFrom="paragraph">
                  <wp:posOffset>3522345</wp:posOffset>
                </wp:positionV>
                <wp:extent cx="4394200" cy="635"/>
                <wp:effectExtent l="0" t="0" r="0" b="0"/>
                <wp:wrapTight wrapText="bothSides">
                  <wp:wrapPolygon edited="0">
                    <wp:start x="0" y="0"/>
                    <wp:lineTo x="0" y="21600"/>
                    <wp:lineTo x="21600" y="21600"/>
                    <wp:lineTo x="21600" y="0"/>
                  </wp:wrapPolygon>
                </wp:wrapTight>
                <wp:docPr id="1835960822" name="Text Box 1"/>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3BA8BC9E" w14:textId="0A0CE5B8" w:rsidR="0037219C" w:rsidRPr="00FD149B" w:rsidRDefault="0037219C" w:rsidP="0037219C">
                            <w:pPr>
                              <w:pStyle w:val="Caption"/>
                              <w:jc w:val="center"/>
                              <w:rPr>
                                <w:noProof/>
                              </w:rPr>
                            </w:pPr>
                            <w:bookmarkStart w:id="115" w:name="_Toc137670883"/>
                            <w:r>
                              <w:t xml:space="preserve">Figure </w:t>
                            </w:r>
                            <w:r w:rsidR="00000000">
                              <w:fldChar w:fldCharType="begin"/>
                            </w:r>
                            <w:r w:rsidR="00000000">
                              <w:instrText xml:space="preserve"> SEQ Figure \* ARABIC </w:instrText>
                            </w:r>
                            <w:r w:rsidR="00000000">
                              <w:fldChar w:fldCharType="separate"/>
                            </w:r>
                            <w:r w:rsidR="00E64CCD">
                              <w:rPr>
                                <w:noProof/>
                              </w:rPr>
                              <w:t>34</w:t>
                            </w:r>
                            <w:r w:rsidR="00000000">
                              <w:rPr>
                                <w:noProof/>
                              </w:rPr>
                              <w:fldChar w:fldCharType="end"/>
                            </w:r>
                            <w:r>
                              <w:t xml:space="preserve"> - </w:t>
                            </w:r>
                            <w:r w:rsidRPr="00732A21">
                              <w:t>Load Password File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77EB6" id="_x0000_s1061" type="#_x0000_t202" style="position:absolute;left:0;text-align:left;margin-left:40.65pt;margin-top:277.35pt;width:346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cIGQIAAEAEAAAOAAAAZHJzL2Uyb0RvYy54bWysU8Fu2zAMvQ/YPwi6L07arl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" stroked="f">
                <v:textbox style="mso-fit-shape-to-text:t" inset="0,0,0,0">
                  <w:txbxContent>
                    <w:p w14:paraId="3BA8BC9E" w14:textId="0A0CE5B8" w:rsidR="0037219C" w:rsidRPr="00FD149B" w:rsidRDefault="0037219C" w:rsidP="0037219C">
                      <w:pPr>
                        <w:pStyle w:val="Caption"/>
                        <w:jc w:val="center"/>
                        <w:rPr>
                          <w:noProof/>
                        </w:rPr>
                      </w:pPr>
                      <w:bookmarkStart w:id="116" w:name="_Toc137670883"/>
                      <w:r>
                        <w:t xml:space="preserve">Figure </w:t>
                      </w:r>
                      <w:r w:rsidR="00000000">
                        <w:fldChar w:fldCharType="begin"/>
                      </w:r>
                      <w:r w:rsidR="00000000">
                        <w:instrText xml:space="preserve"> SEQ Figure \* ARABIC </w:instrText>
                      </w:r>
                      <w:r w:rsidR="00000000">
                        <w:fldChar w:fldCharType="separate"/>
                      </w:r>
                      <w:r w:rsidR="00E64CCD">
                        <w:rPr>
                          <w:noProof/>
                        </w:rPr>
                        <w:t>34</w:t>
                      </w:r>
                      <w:r w:rsidR="00000000">
                        <w:rPr>
                          <w:noProof/>
                        </w:rPr>
                        <w:fldChar w:fldCharType="end"/>
                      </w:r>
                      <w:r>
                        <w:t xml:space="preserve"> - </w:t>
                      </w:r>
                      <w:r w:rsidRPr="00732A21">
                        <w:t>Load Password File</w:t>
                      </w:r>
                      <w:bookmarkEnd w:id="116"/>
                    </w:p>
                  </w:txbxContent>
                </v:textbox>
                <w10:wrap type="tight"/>
              </v:shape>
            </w:pict>
          </mc:Fallback>
        </mc:AlternateContent>
      </w:r>
      <w:r w:rsidRPr="003D5E02">
        <w:rPr>
          <w:rFonts w:asciiTheme="majorBidi" w:hAnsiTheme="majorBidi" w:cstheme="majorBidi"/>
          <w:noProof/>
        </w:rPr>
        <w:drawing>
          <wp:anchor distT="0" distB="0" distL="114300" distR="114300" simplePos="0" relativeHeight="251823104" behindDoc="1" locked="0" layoutInCell="1" allowOverlap="1" wp14:anchorId="6CD03F4C" wp14:editId="13F46EC2">
            <wp:simplePos x="0" y="0"/>
            <wp:positionH relativeFrom="margin">
              <wp:align>center</wp:align>
            </wp:positionH>
            <wp:positionV relativeFrom="paragraph">
              <wp:posOffset>152400</wp:posOffset>
            </wp:positionV>
            <wp:extent cx="4394200" cy="3312795"/>
            <wp:effectExtent l="76200" t="76200" r="139700" b="135255"/>
            <wp:wrapTight wrapText="bothSides">
              <wp:wrapPolygon edited="0">
                <wp:start x="-187" y="-497"/>
                <wp:lineTo x="-375" y="-373"/>
                <wp:lineTo x="-375" y="21861"/>
                <wp:lineTo x="-187" y="22358"/>
                <wp:lineTo x="22006" y="22358"/>
                <wp:lineTo x="22193" y="21612"/>
                <wp:lineTo x="22193" y="1615"/>
                <wp:lineTo x="22006" y="-248"/>
                <wp:lineTo x="22006" y="-497"/>
                <wp:lineTo x="-187" y="-497"/>
              </wp:wrapPolygon>
            </wp:wrapTight>
            <wp:docPr id="162714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0373"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94200" cy="3312795"/>
                    </a:xfrm>
                    <a:prstGeom prst="rect">
                      <a:avLst/>
                    </a:prstGeom>
                    <a:ln w="3810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51D1DF" w14:textId="77777777" w:rsidR="0037219C" w:rsidRPr="003D5E02" w:rsidRDefault="0037219C" w:rsidP="0037219C">
      <w:pPr>
        <w:rPr>
          <w:rFonts w:asciiTheme="majorBidi" w:hAnsiTheme="majorBidi" w:cstheme="majorBidi"/>
        </w:rPr>
      </w:pPr>
    </w:p>
    <w:p w14:paraId="2C0542D5" w14:textId="77777777" w:rsidR="0037219C" w:rsidRPr="003D5E02" w:rsidRDefault="0037219C" w:rsidP="0037219C">
      <w:pPr>
        <w:rPr>
          <w:rFonts w:asciiTheme="majorBidi" w:hAnsiTheme="majorBidi" w:cstheme="majorBidi"/>
        </w:rPr>
      </w:pPr>
    </w:p>
    <w:p w14:paraId="4E5225F3" w14:textId="77777777" w:rsidR="0037219C" w:rsidRPr="003D5E02" w:rsidRDefault="0037219C" w:rsidP="0037219C">
      <w:pPr>
        <w:rPr>
          <w:rFonts w:asciiTheme="majorBidi" w:hAnsiTheme="majorBidi" w:cstheme="majorBidi"/>
        </w:rPr>
      </w:pPr>
    </w:p>
    <w:p w14:paraId="0952636C" w14:textId="77777777" w:rsidR="0037219C" w:rsidRPr="003D5E02" w:rsidRDefault="0037219C" w:rsidP="0037219C">
      <w:pPr>
        <w:rPr>
          <w:rFonts w:asciiTheme="majorBidi" w:hAnsiTheme="majorBidi" w:cstheme="majorBidi"/>
        </w:rPr>
      </w:pPr>
    </w:p>
    <w:p w14:paraId="3EE4F934" w14:textId="77777777" w:rsidR="0037219C" w:rsidRPr="003D5E02" w:rsidRDefault="0037219C" w:rsidP="0037219C">
      <w:pPr>
        <w:rPr>
          <w:rFonts w:asciiTheme="majorBidi" w:hAnsiTheme="majorBidi" w:cstheme="majorBidi"/>
        </w:rPr>
      </w:pPr>
    </w:p>
    <w:p w14:paraId="385798B1" w14:textId="77777777" w:rsidR="0037219C" w:rsidRPr="003D5E02" w:rsidRDefault="0037219C" w:rsidP="0037219C">
      <w:pPr>
        <w:rPr>
          <w:rFonts w:asciiTheme="majorBidi" w:hAnsiTheme="majorBidi" w:cstheme="majorBidi"/>
        </w:rPr>
      </w:pPr>
    </w:p>
    <w:p w14:paraId="1D6E137B" w14:textId="77777777" w:rsidR="0037219C" w:rsidRPr="003D5E02" w:rsidRDefault="0037219C" w:rsidP="0037219C">
      <w:pPr>
        <w:rPr>
          <w:rFonts w:asciiTheme="majorBidi" w:hAnsiTheme="majorBidi" w:cstheme="majorBidi"/>
        </w:rPr>
      </w:pPr>
    </w:p>
    <w:p w14:paraId="23BC5AB8" w14:textId="77777777" w:rsidR="0037219C" w:rsidRPr="003D5E02" w:rsidRDefault="0037219C" w:rsidP="0037219C">
      <w:pPr>
        <w:rPr>
          <w:rFonts w:asciiTheme="majorBidi" w:hAnsiTheme="majorBidi" w:cstheme="majorBidi"/>
        </w:rPr>
      </w:pPr>
    </w:p>
    <w:p w14:paraId="3A7E04E7" w14:textId="77777777" w:rsidR="0037219C" w:rsidRPr="003D5E02" w:rsidRDefault="0037219C" w:rsidP="0037219C">
      <w:pPr>
        <w:rPr>
          <w:rFonts w:asciiTheme="majorBidi" w:hAnsiTheme="majorBidi" w:cstheme="majorBidi"/>
        </w:rPr>
      </w:pPr>
    </w:p>
    <w:p w14:paraId="7AC8EE32" w14:textId="77777777" w:rsidR="0037219C" w:rsidRPr="003D5E02" w:rsidRDefault="0037219C" w:rsidP="0037219C">
      <w:pPr>
        <w:rPr>
          <w:rFonts w:asciiTheme="majorBidi" w:hAnsiTheme="majorBidi" w:cstheme="majorBidi"/>
        </w:rPr>
      </w:pPr>
    </w:p>
    <w:p w14:paraId="34F6A73C" w14:textId="77777777" w:rsidR="0037219C" w:rsidRPr="003D5E02" w:rsidRDefault="0037219C" w:rsidP="0037219C">
      <w:pPr>
        <w:rPr>
          <w:rFonts w:asciiTheme="majorBidi" w:hAnsiTheme="majorBidi" w:cstheme="majorBidi"/>
          <w:sz w:val="26"/>
          <w:szCs w:val="26"/>
        </w:rPr>
      </w:pPr>
    </w:p>
    <w:p w14:paraId="73E4C792" w14:textId="2DA86734" w:rsidR="0037219C" w:rsidRPr="003D5E02" w:rsidRDefault="0037219C" w:rsidP="0037219C">
      <w:pPr>
        <w:pStyle w:val="ListParagraph"/>
        <w:numPr>
          <w:ilvl w:val="0"/>
          <w:numId w:val="8"/>
        </w:numPr>
        <w:rPr>
          <w:rFonts w:asciiTheme="majorBidi" w:hAnsiTheme="majorBidi" w:cstheme="majorBidi"/>
        </w:rPr>
      </w:pPr>
      <w:r w:rsidRPr="003D5E02">
        <w:rPr>
          <w:rFonts w:asciiTheme="majorBidi" w:hAnsiTheme="majorBidi" w:cstheme="majorBidi"/>
          <w:sz w:val="24"/>
          <w:szCs w:val="24"/>
        </w:rPr>
        <w:t>This command shows cracked passwords in John.</w:t>
      </w:r>
    </w:p>
    <w:p w14:paraId="05C06794" w14:textId="4055D423" w:rsidR="0037219C" w:rsidRPr="003D5E02" w:rsidRDefault="00CA2EBC" w:rsidP="0037219C">
      <w:pPr>
        <w:pStyle w:val="ListParagraph"/>
        <w:ind w:left="360"/>
        <w:rPr>
          <w:rFonts w:asciiTheme="majorBidi" w:hAnsiTheme="majorBidi" w:cstheme="majorBidi"/>
        </w:rPr>
      </w:pPr>
      <w:r w:rsidRPr="003D5E02">
        <w:rPr>
          <w:rFonts w:asciiTheme="majorBidi" w:hAnsiTheme="majorBidi" w:cstheme="majorBidi"/>
          <w:noProof/>
        </w:rPr>
        <mc:AlternateContent>
          <mc:Choice Requires="wps">
            <w:drawing>
              <wp:anchor distT="0" distB="0" distL="114300" distR="114300" simplePos="0" relativeHeight="251829248" behindDoc="1" locked="0" layoutInCell="1" allowOverlap="1" wp14:anchorId="1B0DD1BA" wp14:editId="38569735">
                <wp:simplePos x="0" y="0"/>
                <wp:positionH relativeFrom="margin">
                  <wp:align>center</wp:align>
                </wp:positionH>
                <wp:positionV relativeFrom="paragraph">
                  <wp:posOffset>3557905</wp:posOffset>
                </wp:positionV>
                <wp:extent cx="4470400" cy="182880"/>
                <wp:effectExtent l="0" t="0" r="6350" b="7620"/>
                <wp:wrapTight wrapText="bothSides">
                  <wp:wrapPolygon edited="0">
                    <wp:start x="0" y="0"/>
                    <wp:lineTo x="0" y="20250"/>
                    <wp:lineTo x="21539" y="20250"/>
                    <wp:lineTo x="21539" y="0"/>
                    <wp:lineTo x="0" y="0"/>
                  </wp:wrapPolygon>
                </wp:wrapTight>
                <wp:docPr id="1321825000" name="Text Box 1"/>
                <wp:cNvGraphicFramePr/>
                <a:graphic xmlns:a="http://schemas.openxmlformats.org/drawingml/2006/main">
                  <a:graphicData uri="http://schemas.microsoft.com/office/word/2010/wordprocessingShape">
                    <wps:wsp>
                      <wps:cNvSpPr txBox="1"/>
                      <wps:spPr>
                        <a:xfrm>
                          <a:off x="0" y="0"/>
                          <a:ext cx="4470400" cy="182880"/>
                        </a:xfrm>
                        <a:prstGeom prst="rect">
                          <a:avLst/>
                        </a:prstGeom>
                        <a:solidFill>
                          <a:prstClr val="white"/>
                        </a:solidFill>
                        <a:ln>
                          <a:noFill/>
                        </a:ln>
                      </wps:spPr>
                      <wps:txbx>
                        <w:txbxContent>
                          <w:p w14:paraId="09A139DA" w14:textId="0173857F" w:rsidR="00CA2EBC" w:rsidRPr="00CA2EBC" w:rsidRDefault="0037219C" w:rsidP="00CA2EBC">
                            <w:pPr>
                              <w:pStyle w:val="Caption"/>
                              <w:jc w:val="center"/>
                            </w:pPr>
                            <w:bookmarkStart w:id="117" w:name="_Toc137670884"/>
                            <w:r>
                              <w:t xml:space="preserve">Figure </w:t>
                            </w:r>
                            <w:r w:rsidR="00000000">
                              <w:fldChar w:fldCharType="begin"/>
                            </w:r>
                            <w:r w:rsidR="00000000">
                              <w:instrText xml:space="preserve"> SEQ Figure \* ARABIC </w:instrText>
                            </w:r>
                            <w:r w:rsidR="00000000">
                              <w:fldChar w:fldCharType="separate"/>
                            </w:r>
                            <w:r w:rsidR="00E64CCD">
                              <w:rPr>
                                <w:noProof/>
                              </w:rPr>
                              <w:t>35</w:t>
                            </w:r>
                            <w:r w:rsidR="00000000">
                              <w:rPr>
                                <w:noProof/>
                              </w:rPr>
                              <w:fldChar w:fldCharType="end"/>
                            </w:r>
                            <w:r>
                              <w:t xml:space="preserve"> - </w:t>
                            </w:r>
                            <w:r w:rsidRPr="009A7D82">
                              <w:t>Show Cracked Password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DD1BA" id="_x0000_s1062" type="#_x0000_t202" style="position:absolute;left:0;text-align:left;margin-left:0;margin-top:280.15pt;width:352pt;height:14.4pt;z-index:-251487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" stroked="f">
                <v:textbox inset="0,0,0,0">
                  <w:txbxContent>
                    <w:p w14:paraId="09A139DA" w14:textId="0173857F" w:rsidR="00CA2EBC" w:rsidRPr="00CA2EBC" w:rsidRDefault="0037219C" w:rsidP="00CA2EBC">
                      <w:pPr>
                        <w:pStyle w:val="Caption"/>
                        <w:jc w:val="center"/>
                      </w:pPr>
                      <w:bookmarkStart w:id="118" w:name="_Toc137670884"/>
                      <w:r>
                        <w:t xml:space="preserve">Figure </w:t>
                      </w:r>
                      <w:r w:rsidR="00000000">
                        <w:fldChar w:fldCharType="begin"/>
                      </w:r>
                      <w:r w:rsidR="00000000">
                        <w:instrText xml:space="preserve"> SEQ Figure \* ARABIC </w:instrText>
                      </w:r>
                      <w:r w:rsidR="00000000">
                        <w:fldChar w:fldCharType="separate"/>
                      </w:r>
                      <w:r w:rsidR="00E64CCD">
                        <w:rPr>
                          <w:noProof/>
                        </w:rPr>
                        <w:t>35</w:t>
                      </w:r>
                      <w:r w:rsidR="00000000">
                        <w:rPr>
                          <w:noProof/>
                        </w:rPr>
                        <w:fldChar w:fldCharType="end"/>
                      </w:r>
                      <w:r>
                        <w:t xml:space="preserve"> - </w:t>
                      </w:r>
                      <w:r w:rsidRPr="009A7D82">
                        <w:t>Show Cracked Password</w:t>
                      </w:r>
                      <w:bookmarkEnd w:id="118"/>
                    </w:p>
                  </w:txbxContent>
                </v:textbox>
                <w10:wrap type="tight" anchorx="margin"/>
              </v:shape>
            </w:pict>
          </mc:Fallback>
        </mc:AlternateContent>
      </w:r>
      <w:r w:rsidRPr="003D5E02">
        <w:rPr>
          <w:rFonts w:asciiTheme="majorBidi" w:hAnsiTheme="majorBidi" w:cstheme="majorBidi"/>
          <w:noProof/>
        </w:rPr>
        <w:drawing>
          <wp:anchor distT="0" distB="0" distL="114300" distR="114300" simplePos="0" relativeHeight="251827200" behindDoc="1" locked="0" layoutInCell="1" allowOverlap="1" wp14:anchorId="0B4824AA" wp14:editId="5FFE42D4">
            <wp:simplePos x="0" y="0"/>
            <wp:positionH relativeFrom="margin">
              <wp:align>center</wp:align>
            </wp:positionH>
            <wp:positionV relativeFrom="paragraph">
              <wp:posOffset>71120</wp:posOffset>
            </wp:positionV>
            <wp:extent cx="4470400" cy="3378835"/>
            <wp:effectExtent l="76200" t="76200" r="139700" b="126365"/>
            <wp:wrapTight wrapText="bothSides">
              <wp:wrapPolygon edited="0">
                <wp:start x="-184" y="-487"/>
                <wp:lineTo x="-368" y="-365"/>
                <wp:lineTo x="-368" y="21799"/>
                <wp:lineTo x="-184" y="22286"/>
                <wp:lineTo x="21999" y="22286"/>
                <wp:lineTo x="22183" y="21190"/>
                <wp:lineTo x="22183" y="1583"/>
                <wp:lineTo x="21999" y="-244"/>
                <wp:lineTo x="21999" y="-487"/>
                <wp:lineTo x="-184" y="-487"/>
              </wp:wrapPolygon>
            </wp:wrapTight>
            <wp:docPr id="138206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4904" name=""/>
                    <pic:cNvPicPr/>
                  </pic:nvPicPr>
                  <pic:blipFill>
                    <a:blip r:embed="rId85">
                      <a:extLst>
                        <a:ext uri="{28A0092B-C50C-407E-A947-70E740481C1C}">
                          <a14:useLocalDpi xmlns:a14="http://schemas.microsoft.com/office/drawing/2010/main" val="0"/>
                        </a:ext>
                      </a:extLst>
                    </a:blip>
                    <a:stretch>
                      <a:fillRect/>
                    </a:stretch>
                  </pic:blipFill>
                  <pic:spPr>
                    <a:xfrm>
                      <a:off x="0" y="0"/>
                      <a:ext cx="4470400" cy="3378835"/>
                    </a:xfrm>
                    <a:prstGeom prst="rect">
                      <a:avLst/>
                    </a:prstGeom>
                    <a:ln w="38100" cap="sq">
                      <a:solidFill>
                        <a:schemeClr val="accent1">
                          <a:lumMod val="40000"/>
                          <a:lumOff val="6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F403DFA" w14:textId="77777777" w:rsidR="00CA2EBC" w:rsidRPr="003D5E02" w:rsidRDefault="00CA2EBC" w:rsidP="00CA2EBC">
      <w:pPr>
        <w:rPr>
          <w:rFonts w:asciiTheme="majorBidi" w:hAnsiTheme="majorBidi" w:cstheme="majorBidi"/>
        </w:rPr>
      </w:pPr>
    </w:p>
    <w:p w14:paraId="395FB811" w14:textId="77777777" w:rsidR="00CA2EBC" w:rsidRPr="003D5E02" w:rsidRDefault="00CA2EBC" w:rsidP="00CA2EBC">
      <w:pPr>
        <w:rPr>
          <w:rFonts w:asciiTheme="majorBidi" w:hAnsiTheme="majorBidi" w:cstheme="majorBidi"/>
        </w:rPr>
      </w:pPr>
    </w:p>
    <w:p w14:paraId="366D20C6" w14:textId="77777777" w:rsidR="00CA2EBC" w:rsidRPr="003D5E02" w:rsidRDefault="00CA2EBC" w:rsidP="00CA2EBC">
      <w:pPr>
        <w:rPr>
          <w:rFonts w:asciiTheme="majorBidi" w:hAnsiTheme="majorBidi" w:cstheme="majorBidi"/>
        </w:rPr>
      </w:pPr>
    </w:p>
    <w:p w14:paraId="7594A924" w14:textId="77777777" w:rsidR="00CA2EBC" w:rsidRPr="003D5E02" w:rsidRDefault="00CA2EBC" w:rsidP="00CA2EBC">
      <w:pPr>
        <w:rPr>
          <w:rFonts w:asciiTheme="majorBidi" w:hAnsiTheme="majorBidi" w:cstheme="majorBidi"/>
        </w:rPr>
      </w:pPr>
    </w:p>
    <w:p w14:paraId="53C3AF2D" w14:textId="77777777" w:rsidR="00CA2EBC" w:rsidRPr="003D5E02" w:rsidRDefault="00CA2EBC" w:rsidP="00CA2EBC">
      <w:pPr>
        <w:rPr>
          <w:rFonts w:asciiTheme="majorBidi" w:hAnsiTheme="majorBidi" w:cstheme="majorBidi"/>
        </w:rPr>
      </w:pPr>
    </w:p>
    <w:p w14:paraId="2B4597D2" w14:textId="77777777" w:rsidR="00CA2EBC" w:rsidRPr="003D5E02" w:rsidRDefault="00CA2EBC" w:rsidP="00CA2EBC">
      <w:pPr>
        <w:rPr>
          <w:rFonts w:asciiTheme="majorBidi" w:hAnsiTheme="majorBidi" w:cstheme="majorBidi"/>
        </w:rPr>
      </w:pPr>
    </w:p>
    <w:p w14:paraId="10AA05D8" w14:textId="77777777" w:rsidR="00CA2EBC" w:rsidRPr="003D5E02" w:rsidRDefault="00CA2EBC" w:rsidP="00CA2EBC">
      <w:pPr>
        <w:rPr>
          <w:rFonts w:asciiTheme="majorBidi" w:hAnsiTheme="majorBidi" w:cstheme="majorBidi"/>
        </w:rPr>
      </w:pPr>
    </w:p>
    <w:p w14:paraId="04CEA6DA" w14:textId="77777777" w:rsidR="00CA2EBC" w:rsidRPr="003D5E02" w:rsidRDefault="00CA2EBC" w:rsidP="00CA2EBC">
      <w:pPr>
        <w:rPr>
          <w:rFonts w:asciiTheme="majorBidi" w:hAnsiTheme="majorBidi" w:cstheme="majorBidi"/>
        </w:rPr>
      </w:pPr>
    </w:p>
    <w:p w14:paraId="68416A32" w14:textId="77777777" w:rsidR="00CA2EBC" w:rsidRPr="003D5E02" w:rsidRDefault="00CA2EBC" w:rsidP="00CA2EBC">
      <w:pPr>
        <w:rPr>
          <w:rFonts w:asciiTheme="majorBidi" w:hAnsiTheme="majorBidi" w:cstheme="majorBidi"/>
        </w:rPr>
      </w:pPr>
    </w:p>
    <w:p w14:paraId="373E1A93" w14:textId="77777777" w:rsidR="00CA2EBC" w:rsidRPr="003D5E02" w:rsidRDefault="00CA2EBC" w:rsidP="00CA2EBC">
      <w:pPr>
        <w:rPr>
          <w:rFonts w:asciiTheme="majorBidi" w:hAnsiTheme="majorBidi" w:cstheme="majorBidi"/>
        </w:rPr>
      </w:pPr>
    </w:p>
    <w:p w14:paraId="409B4009" w14:textId="77777777" w:rsidR="00CA2EBC" w:rsidRPr="003D5E02" w:rsidRDefault="00CA2EBC" w:rsidP="00CA2EBC">
      <w:pPr>
        <w:rPr>
          <w:rFonts w:asciiTheme="majorBidi" w:hAnsiTheme="majorBidi" w:cstheme="majorBidi"/>
        </w:rPr>
      </w:pPr>
    </w:p>
    <w:p w14:paraId="229D6E99" w14:textId="77777777" w:rsidR="00CA2EBC" w:rsidRPr="003D5E02" w:rsidRDefault="00CA2EBC" w:rsidP="00CA2EBC">
      <w:pPr>
        <w:rPr>
          <w:rFonts w:asciiTheme="majorBidi" w:hAnsiTheme="majorBidi" w:cstheme="majorBidi"/>
        </w:rPr>
      </w:pPr>
    </w:p>
    <w:p w14:paraId="3B504544" w14:textId="77777777" w:rsidR="00CA2EBC" w:rsidRPr="003D5E02" w:rsidRDefault="00CA2EBC" w:rsidP="00CA2EBC">
      <w:pPr>
        <w:rPr>
          <w:rFonts w:asciiTheme="majorBidi" w:hAnsiTheme="majorBidi" w:cstheme="majorBidi"/>
        </w:rPr>
      </w:pPr>
    </w:p>
    <w:p w14:paraId="38091D54" w14:textId="77777777" w:rsidR="00162978" w:rsidRPr="003D5E02" w:rsidRDefault="00CA2EBC" w:rsidP="00162978">
      <w:pPr>
        <w:pStyle w:val="Heading1"/>
        <w:numPr>
          <w:ilvl w:val="0"/>
          <w:numId w:val="9"/>
        </w:numPr>
        <w:spacing w:before="0"/>
        <w:rPr>
          <w:rFonts w:asciiTheme="majorBidi" w:hAnsiTheme="majorBidi"/>
          <w:sz w:val="28"/>
          <w:szCs w:val="28"/>
        </w:rPr>
      </w:pPr>
      <w:bookmarkStart w:id="119" w:name="_Toc137670838"/>
      <w:r w:rsidRPr="003D5E02">
        <w:rPr>
          <w:rFonts w:asciiTheme="majorBidi" w:hAnsiTheme="majorBidi"/>
          <w:sz w:val="28"/>
          <w:szCs w:val="28"/>
        </w:rPr>
        <w:t>Summary of conclusion reached</w:t>
      </w:r>
      <w:bookmarkEnd w:id="119"/>
      <w:r w:rsidRPr="003D5E02">
        <w:rPr>
          <w:rFonts w:asciiTheme="majorBidi" w:hAnsiTheme="majorBidi"/>
          <w:sz w:val="28"/>
          <w:szCs w:val="28"/>
        </w:rPr>
        <w:t xml:space="preserve"> </w:t>
      </w:r>
    </w:p>
    <w:p w14:paraId="076E8A46" w14:textId="58EDDB76" w:rsidR="00835746" w:rsidRPr="003D5E02" w:rsidRDefault="00835746" w:rsidP="00162978">
      <w:pPr>
        <w:ind w:firstLine="360"/>
        <w:jc w:val="lowKashida"/>
        <w:rPr>
          <w:rFonts w:asciiTheme="majorBidi" w:hAnsiTheme="majorBidi" w:cstheme="majorBidi"/>
          <w:sz w:val="24"/>
          <w:szCs w:val="24"/>
        </w:rPr>
      </w:pPr>
      <w:r w:rsidRPr="003D5E02">
        <w:rPr>
          <w:rFonts w:asciiTheme="majorBidi" w:hAnsiTheme="majorBidi" w:cstheme="majorBidi"/>
          <w:sz w:val="24"/>
          <w:szCs w:val="24"/>
        </w:rPr>
        <w:t>The investigation's findings support the assertion that password cracking creates serious security dangers. Weak passwords are a common weakness, as shown by the evaluation of password hashes, the use of password cracking programs like John the Ripper, and the analysis of the available data. The results highlight the value of implementing strong password rules, such as multi-factor authentication, complicated and frequently updated passwords, and user education on password security. To reduce the danger of unauthorized access and safeguard sensitive data, it is essential to strengthen password security procedures. Organizations can improve their overall security posture and lessen the potential effects of password cracking attacks by putting these steps into place.</w:t>
      </w:r>
    </w:p>
    <w:p w14:paraId="2356C1AF" w14:textId="69D765F0" w:rsidR="00CA2EBC" w:rsidRPr="003D5E02" w:rsidRDefault="00CA2EBC" w:rsidP="00CA2EBC">
      <w:pPr>
        <w:pStyle w:val="Heading2"/>
        <w:ind w:firstLine="360"/>
        <w:rPr>
          <w:rFonts w:asciiTheme="majorBidi" w:hAnsiTheme="majorBidi"/>
          <w:sz w:val="28"/>
          <w:szCs w:val="28"/>
        </w:rPr>
      </w:pPr>
      <w:bookmarkStart w:id="120" w:name="_Toc137670839"/>
      <w:r w:rsidRPr="003D5E02">
        <w:rPr>
          <w:rFonts w:asciiTheme="majorBidi" w:hAnsiTheme="majorBidi"/>
          <w:sz w:val="28"/>
          <w:szCs w:val="28"/>
        </w:rPr>
        <w:t>3.1 Expert opinion regarding findings</w:t>
      </w:r>
      <w:bookmarkEnd w:id="120"/>
      <w:r w:rsidRPr="003D5E02">
        <w:rPr>
          <w:rFonts w:asciiTheme="majorBidi" w:hAnsiTheme="majorBidi"/>
          <w:sz w:val="28"/>
          <w:szCs w:val="28"/>
        </w:rPr>
        <w:t xml:space="preserve"> </w:t>
      </w:r>
    </w:p>
    <w:p w14:paraId="2FA581A4" w14:textId="091243F6" w:rsidR="00CA2EBC" w:rsidRDefault="003D5E02" w:rsidP="003D5E02">
      <w:pPr>
        <w:ind w:firstLine="360"/>
        <w:jc w:val="lowKashida"/>
        <w:rPr>
          <w:rFonts w:asciiTheme="majorBidi" w:hAnsiTheme="majorBidi" w:cstheme="majorBidi"/>
          <w:sz w:val="24"/>
          <w:szCs w:val="24"/>
          <w:rtl/>
        </w:rPr>
      </w:pPr>
      <w:r w:rsidRPr="003D5E02">
        <w:rPr>
          <w:rFonts w:asciiTheme="majorBidi" w:hAnsiTheme="majorBidi" w:cstheme="majorBidi"/>
          <w:sz w:val="24"/>
          <w:szCs w:val="24"/>
        </w:rPr>
        <w:t>The investigation's conclusions show that strong passwords should be used that are difficult for algorithms to break, as humiliation causes several security breaches within SDAIA, resulting in huge financial losses and loss of SDAIA reputation.</w:t>
      </w:r>
    </w:p>
    <w:p w14:paraId="704AB067" w14:textId="7C5E6264" w:rsidR="00FC34A1" w:rsidRDefault="00FC34A1">
      <w:pPr>
        <w:rPr>
          <w:rFonts w:asciiTheme="majorBidi" w:hAnsiTheme="majorBidi" w:cstheme="majorBidi"/>
          <w:sz w:val="24"/>
          <w:szCs w:val="24"/>
          <w:rtl/>
        </w:rPr>
      </w:pPr>
      <w:r>
        <w:rPr>
          <w:rFonts w:asciiTheme="majorBidi" w:hAnsiTheme="majorBidi" w:cstheme="majorBidi"/>
          <w:sz w:val="24"/>
          <w:szCs w:val="24"/>
          <w:rtl/>
        </w:rPr>
        <w:br w:type="page"/>
      </w:r>
    </w:p>
    <w:p w14:paraId="3CD0C914" w14:textId="2F1DA064" w:rsidR="00FC34A1" w:rsidRPr="003D5E02" w:rsidRDefault="00A2287A" w:rsidP="00FC34A1">
      <w:pPr>
        <w:pStyle w:val="Heading1"/>
        <w:jc w:val="center"/>
        <w:rPr>
          <w:rFonts w:asciiTheme="majorBidi" w:hAnsiTheme="majorBidi"/>
          <w:color w:val="1F3864" w:themeColor="accent1" w:themeShade="80"/>
          <w:u w:val="single"/>
        </w:rPr>
      </w:pPr>
      <w:bookmarkStart w:id="121" w:name="_Toc137670840"/>
      <w:r>
        <w:rPr>
          <w:rFonts w:asciiTheme="majorBidi" w:hAnsiTheme="majorBidi"/>
          <w:color w:val="1F3864" w:themeColor="accent1" w:themeShade="80"/>
          <w:u w:val="single"/>
        </w:rPr>
        <w:t>Social Engineering Tool Kit</w:t>
      </w:r>
      <w:bookmarkEnd w:id="121"/>
    </w:p>
    <w:p w14:paraId="69E2A903" w14:textId="77777777" w:rsidR="00A2287A" w:rsidRPr="003D5E02" w:rsidRDefault="00A2287A" w:rsidP="00A2287A">
      <w:pPr>
        <w:pStyle w:val="Heading1"/>
        <w:numPr>
          <w:ilvl w:val="0"/>
          <w:numId w:val="10"/>
        </w:numPr>
        <w:rPr>
          <w:rFonts w:asciiTheme="majorBidi" w:hAnsiTheme="majorBidi"/>
          <w:sz w:val="28"/>
          <w:szCs w:val="28"/>
        </w:rPr>
      </w:pPr>
      <w:bookmarkStart w:id="122" w:name="_Toc137670841"/>
      <w:r w:rsidRPr="003D5E02">
        <w:rPr>
          <w:rFonts w:asciiTheme="majorBidi" w:hAnsiTheme="majorBidi"/>
          <w:sz w:val="28"/>
          <w:szCs w:val="28"/>
        </w:rPr>
        <w:t>Introduction</w:t>
      </w:r>
      <w:bookmarkEnd w:id="122"/>
      <w:r w:rsidRPr="003D5E02">
        <w:rPr>
          <w:rFonts w:asciiTheme="majorBidi" w:hAnsiTheme="majorBidi"/>
          <w:sz w:val="28"/>
          <w:szCs w:val="28"/>
        </w:rPr>
        <w:t xml:space="preserve"> </w:t>
      </w:r>
    </w:p>
    <w:p w14:paraId="3424B035" w14:textId="6564ED1E" w:rsidR="00611177" w:rsidRPr="00611177" w:rsidRDefault="00611177" w:rsidP="00611177">
      <w:pPr>
        <w:ind w:firstLine="360"/>
        <w:jc w:val="lowKashida"/>
        <w:rPr>
          <w:rFonts w:asciiTheme="majorBidi" w:hAnsiTheme="majorBidi" w:cstheme="majorBidi"/>
          <w:sz w:val="24"/>
          <w:szCs w:val="24"/>
        </w:rPr>
      </w:pPr>
      <w:r w:rsidRPr="00611177">
        <w:rPr>
          <w:rFonts w:asciiTheme="majorBidi" w:hAnsiTheme="majorBidi" w:cstheme="majorBidi"/>
          <w:sz w:val="24"/>
          <w:szCs w:val="24"/>
        </w:rPr>
        <w:t>The Social Engineering Toolkit (SET) is a suite of custom tools that focuses solely on attacking the human element of pen testing. SET can be used to phish a website along with a Metasploit module or Java-driven attacks; send phish mails, and file format bugs. It is designed for social engineering and has multiple attack vectors including email, SMS, USB, and more.</w:t>
      </w:r>
    </w:p>
    <w:p w14:paraId="377ADAD7" w14:textId="7E88BADD" w:rsidR="00A2287A" w:rsidRPr="003D5E02" w:rsidRDefault="00611177" w:rsidP="00611177">
      <w:pPr>
        <w:ind w:firstLine="360"/>
        <w:jc w:val="lowKashida"/>
        <w:rPr>
          <w:rFonts w:asciiTheme="majorBidi" w:hAnsiTheme="majorBidi" w:cstheme="majorBidi"/>
          <w:sz w:val="24"/>
          <w:szCs w:val="24"/>
        </w:rPr>
      </w:pPr>
      <w:r w:rsidRPr="00611177">
        <w:rPr>
          <w:rFonts w:asciiTheme="majorBidi" w:hAnsiTheme="majorBidi" w:cstheme="majorBidi"/>
          <w:sz w:val="24"/>
          <w:szCs w:val="24"/>
        </w:rPr>
        <w:t>SET is an open-source penetration testing framework designed for social engineering. It has both GUI and console-based versions. It was specifically designed to perform advanced attacks against the human element and has quickly become a standard tool in a penetration tester's arsenal.</w:t>
      </w:r>
    </w:p>
    <w:p w14:paraId="7F2A4284" w14:textId="77777777" w:rsidR="00A2287A" w:rsidRPr="003D5E02" w:rsidRDefault="00A2287A" w:rsidP="00A2287A">
      <w:pPr>
        <w:pStyle w:val="Heading2"/>
        <w:numPr>
          <w:ilvl w:val="1"/>
          <w:numId w:val="10"/>
        </w:numPr>
        <w:rPr>
          <w:rFonts w:asciiTheme="majorBidi" w:hAnsiTheme="majorBidi"/>
          <w:sz w:val="28"/>
          <w:szCs w:val="28"/>
        </w:rPr>
      </w:pPr>
      <w:bookmarkStart w:id="123" w:name="_Toc137670842"/>
      <w:r w:rsidRPr="003D5E02">
        <w:rPr>
          <w:rFonts w:asciiTheme="majorBidi" w:hAnsiTheme="majorBidi"/>
          <w:sz w:val="28"/>
          <w:szCs w:val="28"/>
        </w:rPr>
        <w:t>Summary of case and tasking</w:t>
      </w:r>
      <w:bookmarkEnd w:id="123"/>
      <w:r w:rsidRPr="003D5E02">
        <w:rPr>
          <w:rFonts w:asciiTheme="majorBidi" w:hAnsiTheme="majorBidi"/>
          <w:sz w:val="28"/>
          <w:szCs w:val="28"/>
        </w:rPr>
        <w:t xml:space="preserve"> </w:t>
      </w:r>
    </w:p>
    <w:p w14:paraId="1346CF0C" w14:textId="1C158572" w:rsidR="00A2287A" w:rsidRPr="00611177" w:rsidRDefault="00611177" w:rsidP="00611177">
      <w:pPr>
        <w:ind w:firstLine="360"/>
        <w:jc w:val="lowKashida"/>
        <w:rPr>
          <w:rFonts w:asciiTheme="majorBidi" w:hAnsiTheme="majorBidi" w:cstheme="majorBidi"/>
          <w:sz w:val="24"/>
          <w:szCs w:val="24"/>
          <w:rtl/>
        </w:rPr>
      </w:pPr>
      <w:r w:rsidRPr="00611177">
        <w:rPr>
          <w:rFonts w:asciiTheme="majorBidi" w:hAnsiTheme="majorBidi" w:cstheme="majorBidi"/>
          <w:sz w:val="24"/>
          <w:szCs w:val="24"/>
        </w:rPr>
        <w:t>Status and task summary Between 1-6-2023 and 1</w:t>
      </w:r>
      <w:r w:rsidR="005F1E30">
        <w:rPr>
          <w:rFonts w:asciiTheme="majorBidi" w:hAnsiTheme="majorBidi" w:cstheme="majorBidi"/>
          <w:sz w:val="24"/>
          <w:szCs w:val="24"/>
        </w:rPr>
        <w:t>6</w:t>
      </w:r>
      <w:r w:rsidRPr="00611177">
        <w:rPr>
          <w:rFonts w:asciiTheme="majorBidi" w:hAnsiTheme="majorBidi" w:cstheme="majorBidi"/>
          <w:sz w:val="24"/>
          <w:szCs w:val="24"/>
        </w:rPr>
        <w:t>-6-2023, many emails were sent to SDAIA employees to update passwords for registered accounts belonging to Google (Gmail).</w:t>
      </w:r>
    </w:p>
    <w:p w14:paraId="1E81B409" w14:textId="77777777" w:rsidR="00A2287A" w:rsidRPr="003D5E02" w:rsidRDefault="00A2287A" w:rsidP="00A2287A">
      <w:pPr>
        <w:pStyle w:val="Heading1"/>
        <w:numPr>
          <w:ilvl w:val="0"/>
          <w:numId w:val="10"/>
        </w:numPr>
        <w:rPr>
          <w:rFonts w:asciiTheme="majorBidi" w:hAnsiTheme="majorBidi"/>
          <w:sz w:val="28"/>
          <w:szCs w:val="28"/>
        </w:rPr>
      </w:pPr>
      <w:bookmarkStart w:id="124" w:name="_Toc137670843"/>
      <w:r w:rsidRPr="003D5E02">
        <w:rPr>
          <w:rFonts w:asciiTheme="majorBidi" w:hAnsiTheme="majorBidi"/>
          <w:sz w:val="28"/>
          <w:szCs w:val="28"/>
        </w:rPr>
        <w:t>Forensic examination</w:t>
      </w:r>
      <w:bookmarkEnd w:id="124"/>
      <w:r w:rsidRPr="003D5E02">
        <w:rPr>
          <w:rFonts w:asciiTheme="majorBidi" w:hAnsiTheme="majorBidi"/>
          <w:sz w:val="28"/>
          <w:szCs w:val="28"/>
        </w:rPr>
        <w:t xml:space="preserve"> </w:t>
      </w:r>
    </w:p>
    <w:p w14:paraId="70E48B58" w14:textId="431A8203" w:rsidR="00A2287A" w:rsidRPr="005F1E30" w:rsidRDefault="005F1E30" w:rsidP="005F1E30">
      <w:pPr>
        <w:ind w:firstLine="360"/>
        <w:jc w:val="lowKashida"/>
        <w:rPr>
          <w:rFonts w:asciiTheme="majorBidi" w:hAnsiTheme="majorBidi" w:cstheme="majorBidi"/>
          <w:sz w:val="24"/>
          <w:szCs w:val="24"/>
        </w:rPr>
      </w:pPr>
      <w:r w:rsidRPr="005F1E30">
        <w:rPr>
          <w:rFonts w:asciiTheme="majorBidi" w:hAnsiTheme="majorBidi" w:cstheme="majorBidi"/>
          <w:sz w:val="24"/>
          <w:szCs w:val="24"/>
        </w:rPr>
        <w:t>There are now many attacks and methods used by fraudsters, and one of the easiest and simplest ways is to use false messages by sending them using e-mail, where they can access the account and be able to manage it as they want.</w:t>
      </w:r>
    </w:p>
    <w:p w14:paraId="0AC29327" w14:textId="77777777" w:rsidR="00A2287A" w:rsidRPr="003D5E02" w:rsidRDefault="00A2287A" w:rsidP="00A2287A">
      <w:pPr>
        <w:pStyle w:val="Heading2"/>
        <w:ind w:firstLine="360"/>
        <w:rPr>
          <w:rFonts w:asciiTheme="majorBidi" w:hAnsiTheme="majorBidi"/>
        </w:rPr>
      </w:pPr>
      <w:bookmarkStart w:id="125" w:name="_Toc137670844"/>
      <w:r w:rsidRPr="003D5E02">
        <w:rPr>
          <w:rFonts w:asciiTheme="majorBidi" w:hAnsiTheme="majorBidi"/>
        </w:rPr>
        <w:t xml:space="preserve">2.1 </w:t>
      </w:r>
      <w:r w:rsidRPr="003D5E02">
        <w:rPr>
          <w:rFonts w:asciiTheme="majorBidi" w:hAnsiTheme="majorBidi"/>
          <w:sz w:val="28"/>
          <w:szCs w:val="28"/>
        </w:rPr>
        <w:t>Tools</w:t>
      </w:r>
      <w:bookmarkEnd w:id="125"/>
      <w:r w:rsidRPr="003D5E02">
        <w:rPr>
          <w:rFonts w:asciiTheme="majorBidi" w:hAnsiTheme="majorBidi"/>
        </w:rPr>
        <w:t xml:space="preserve"> </w:t>
      </w:r>
    </w:p>
    <w:p w14:paraId="6593ED19" w14:textId="72296B8B" w:rsidR="00A2287A" w:rsidRPr="005F1E30" w:rsidRDefault="005F1E30" w:rsidP="005F1E30">
      <w:pPr>
        <w:ind w:firstLine="360"/>
        <w:jc w:val="lowKashida"/>
        <w:rPr>
          <w:rFonts w:asciiTheme="majorBidi" w:hAnsiTheme="majorBidi" w:cstheme="majorBidi"/>
          <w:sz w:val="24"/>
          <w:szCs w:val="24"/>
        </w:rPr>
      </w:pPr>
      <w:r w:rsidRPr="005F1E30">
        <w:rPr>
          <w:rFonts w:asciiTheme="majorBidi" w:hAnsiTheme="majorBidi" w:cstheme="majorBidi"/>
          <w:sz w:val="24"/>
          <w:szCs w:val="24"/>
        </w:rPr>
        <w:t>As for our security analytics, where several employees in SDAIA opened that link and entered their account data, in the meantime, the hacker was able to take user data and get an opportunity to sell their data and control the employees' accounts, which led to the leakage of many sensitive information that the e-mail was used to transfer among employees.</w:t>
      </w:r>
    </w:p>
    <w:p w14:paraId="76FBBF2E" w14:textId="77777777" w:rsidR="00A2287A" w:rsidRPr="003D5E02" w:rsidRDefault="00A2287A" w:rsidP="00A2287A">
      <w:pPr>
        <w:pStyle w:val="Heading2"/>
        <w:ind w:firstLine="360"/>
        <w:rPr>
          <w:rFonts w:asciiTheme="majorBidi" w:hAnsiTheme="majorBidi"/>
          <w:sz w:val="28"/>
          <w:szCs w:val="28"/>
        </w:rPr>
      </w:pPr>
      <w:bookmarkStart w:id="126" w:name="_Toc137670845"/>
      <w:r w:rsidRPr="003D5E02">
        <w:rPr>
          <w:rFonts w:asciiTheme="majorBidi" w:hAnsiTheme="majorBidi"/>
          <w:sz w:val="28"/>
          <w:szCs w:val="28"/>
        </w:rPr>
        <w:t>2.2 Chain of custody</w:t>
      </w:r>
      <w:bookmarkEnd w:id="126"/>
      <w:r w:rsidRPr="003D5E02">
        <w:rPr>
          <w:rFonts w:asciiTheme="majorBidi" w:hAnsiTheme="majorBidi"/>
          <w:sz w:val="28"/>
          <w:szCs w:val="28"/>
        </w:rPr>
        <w:t xml:space="preserve"> </w:t>
      </w:r>
    </w:p>
    <w:p w14:paraId="40510C81" w14:textId="77777777" w:rsidR="0070347A" w:rsidRPr="0070347A" w:rsidRDefault="0070347A" w:rsidP="0070347A">
      <w:pPr>
        <w:ind w:firstLine="360"/>
        <w:jc w:val="lowKashida"/>
        <w:rPr>
          <w:rFonts w:asciiTheme="majorBidi" w:hAnsiTheme="majorBidi" w:cstheme="majorBidi"/>
          <w:sz w:val="24"/>
          <w:szCs w:val="24"/>
        </w:rPr>
      </w:pPr>
      <w:r w:rsidRPr="0070347A">
        <w:rPr>
          <w:rFonts w:asciiTheme="majorBidi" w:hAnsiTheme="majorBidi" w:cstheme="majorBidi"/>
          <w:sz w:val="24"/>
          <w:szCs w:val="24"/>
        </w:rPr>
        <w:t>After the attacker was able to send fake messages to employees and take their information by the employees click on the link attached in the email and take their information.</w:t>
      </w:r>
    </w:p>
    <w:p w14:paraId="496268F8" w14:textId="77777777" w:rsidR="00A2287A" w:rsidRDefault="00A2287A" w:rsidP="00A2287A">
      <w:pPr>
        <w:jc w:val="both"/>
        <w:rPr>
          <w:rFonts w:asciiTheme="majorBidi" w:hAnsiTheme="majorBidi" w:cstheme="majorBidi"/>
          <w:sz w:val="24"/>
          <w:szCs w:val="24"/>
          <w:rtl/>
          <w:lang w:val="en"/>
        </w:rPr>
      </w:pPr>
    </w:p>
    <w:p w14:paraId="325F81AA" w14:textId="77777777" w:rsidR="0070347A" w:rsidRDefault="0070347A" w:rsidP="00A2287A">
      <w:pPr>
        <w:jc w:val="both"/>
        <w:rPr>
          <w:rFonts w:asciiTheme="majorBidi" w:hAnsiTheme="majorBidi" w:cstheme="majorBidi"/>
          <w:sz w:val="24"/>
          <w:szCs w:val="24"/>
          <w:rtl/>
          <w:lang w:val="en"/>
        </w:rPr>
      </w:pPr>
    </w:p>
    <w:p w14:paraId="775326F9" w14:textId="77777777" w:rsidR="0070347A" w:rsidRDefault="0070347A" w:rsidP="00A2287A">
      <w:pPr>
        <w:jc w:val="both"/>
        <w:rPr>
          <w:rFonts w:asciiTheme="majorBidi" w:hAnsiTheme="majorBidi" w:cstheme="majorBidi"/>
          <w:sz w:val="24"/>
          <w:szCs w:val="24"/>
          <w:rtl/>
          <w:lang w:val="en"/>
        </w:rPr>
      </w:pPr>
    </w:p>
    <w:p w14:paraId="207D1DDD" w14:textId="77777777" w:rsidR="0070347A" w:rsidRPr="003D5E02" w:rsidRDefault="0070347A" w:rsidP="00A2287A">
      <w:pPr>
        <w:jc w:val="both"/>
        <w:rPr>
          <w:rFonts w:asciiTheme="majorBidi" w:hAnsiTheme="majorBidi" w:cstheme="majorBidi"/>
          <w:sz w:val="24"/>
          <w:szCs w:val="24"/>
        </w:rPr>
      </w:pPr>
    </w:p>
    <w:p w14:paraId="4B90BB7A" w14:textId="6134728D" w:rsidR="0070347A" w:rsidRPr="0070347A" w:rsidRDefault="00A2287A" w:rsidP="0070347A">
      <w:pPr>
        <w:shd w:val="clear" w:color="auto" w:fill="FDFDFD"/>
        <w:rPr>
          <w:rFonts w:asciiTheme="majorBidi" w:eastAsia="Times New Roman" w:hAnsiTheme="majorBidi" w:cstheme="majorBidi"/>
          <w:kern w:val="0"/>
          <w:sz w:val="21"/>
          <w:szCs w:val="21"/>
          <w:rtl/>
          <w:lang w:val="en"/>
          <w14:ligatures w14:val="none"/>
        </w:rPr>
      </w:pPr>
      <w:r w:rsidRPr="003D5E02">
        <w:rPr>
          <w:rFonts w:asciiTheme="majorBidi" w:hAnsiTheme="majorBidi" w:cstheme="majorBidi"/>
          <w:color w:val="FF0000"/>
          <w:sz w:val="24"/>
          <w:szCs w:val="24"/>
        </w:rPr>
        <w:t>*</w:t>
      </w:r>
      <w:r w:rsidRPr="003D5E02">
        <w:rPr>
          <w:rFonts w:asciiTheme="majorBidi" w:eastAsia="Times New Roman" w:hAnsiTheme="majorBidi" w:cstheme="majorBidi"/>
          <w:kern w:val="0"/>
          <w:sz w:val="21"/>
          <w:szCs w:val="21"/>
          <w:lang w:val="en"/>
          <w14:ligatures w14:val="none"/>
        </w:rPr>
        <w:t>All these scenarios have been simulated and the attacker character has been worked on</w:t>
      </w:r>
    </w:p>
    <w:p w14:paraId="525EB9AC" w14:textId="1705EFA0" w:rsidR="0070347A" w:rsidRDefault="0070347A" w:rsidP="0070347A">
      <w:pPr>
        <w:rPr>
          <w:rFonts w:asciiTheme="majorBidi" w:hAnsiTheme="majorBidi" w:cstheme="majorBidi"/>
          <w:sz w:val="24"/>
          <w:szCs w:val="24"/>
          <w:rtl/>
          <w:lang w:val="en"/>
        </w:rPr>
      </w:pPr>
      <w:r>
        <w:rPr>
          <w:rFonts w:asciiTheme="majorBidi" w:hAnsiTheme="majorBidi" w:cstheme="majorBidi"/>
          <w:sz w:val="24"/>
          <w:szCs w:val="24"/>
          <w:lang w:val="en"/>
        </w:rPr>
        <w:br w:type="page"/>
      </w:r>
    </w:p>
    <w:p w14:paraId="1BD57368" w14:textId="77777777" w:rsidR="0070347A" w:rsidRPr="003D5E02" w:rsidRDefault="0070347A" w:rsidP="0070347A">
      <w:pPr>
        <w:pStyle w:val="Heading2"/>
        <w:ind w:firstLine="360"/>
        <w:rPr>
          <w:rFonts w:asciiTheme="majorBidi" w:hAnsiTheme="majorBidi"/>
          <w:sz w:val="28"/>
          <w:szCs w:val="28"/>
        </w:rPr>
      </w:pPr>
      <w:bookmarkStart w:id="127" w:name="_Toc137670846"/>
      <w:r w:rsidRPr="003D5E02">
        <w:rPr>
          <w:rFonts w:asciiTheme="majorBidi" w:hAnsiTheme="majorBidi"/>
          <w:sz w:val="28"/>
          <w:szCs w:val="28"/>
        </w:rPr>
        <w:t>2.3 Method of process</w:t>
      </w:r>
      <w:bookmarkEnd w:id="127"/>
    </w:p>
    <w:p w14:paraId="0AF80849" w14:textId="77777777" w:rsidR="0070347A" w:rsidRDefault="0070347A" w:rsidP="0070347A">
      <w:r>
        <w:t>SET : have a lot of type and methods one of this type is credential Harvester attack method for do this :</w:t>
      </w:r>
    </w:p>
    <w:p w14:paraId="68628985" w14:textId="75955E75" w:rsidR="0070347A" w:rsidRDefault="0070347A" w:rsidP="0070347A">
      <w:pPr>
        <w:pStyle w:val="ListParagraph"/>
        <w:numPr>
          <w:ilvl w:val="0"/>
          <w:numId w:val="11"/>
        </w:numPr>
      </w:pPr>
      <w:r>
        <w:t>W</w:t>
      </w:r>
      <w:r>
        <w:t xml:space="preserve">e should choose website that the user visited and login many time </w:t>
      </w:r>
    </w:p>
    <w:p w14:paraId="2742AB94" w14:textId="35E3011C" w:rsidR="0070347A" w:rsidRDefault="0070347A" w:rsidP="0070347A">
      <w:pPr>
        <w:pStyle w:val="ListParagraph"/>
        <w:numPr>
          <w:ilvl w:val="0"/>
          <w:numId w:val="11"/>
        </w:numPr>
      </w:pPr>
      <w:r>
        <w:t>T</w:t>
      </w:r>
      <w:r>
        <w:t xml:space="preserve">ool will save the info about this website on the server </w:t>
      </w:r>
    </w:p>
    <w:p w14:paraId="70EEE730" w14:textId="3656D397" w:rsidR="0070347A" w:rsidRDefault="0070347A" w:rsidP="00A2287A">
      <w:pPr>
        <w:jc w:val="lowKashida"/>
        <w:rPr>
          <w:rFonts w:asciiTheme="majorBidi" w:hAnsiTheme="majorBidi" w:cstheme="majorBidi"/>
          <w:sz w:val="24"/>
          <w:szCs w:val="24"/>
        </w:rPr>
      </w:pPr>
      <w:r w:rsidRPr="0070347A">
        <w:rPr>
          <w:rFonts w:asciiTheme="majorBidi" w:hAnsiTheme="majorBidi" w:cstheme="majorBidi"/>
          <w:sz w:val="24"/>
          <w:szCs w:val="24"/>
        </w:rPr>
        <w:t>When the employee enters the site, the site page will appear to him, where the victim will think that this is not the original or official site of Google (Gmail), where he will start entering his data and renewing it. Meanwhile, the attacker takes a copy of this data that the employee entered.</w:t>
      </w:r>
    </w:p>
    <w:p w14:paraId="6A4D9007" w14:textId="7B2DF563" w:rsidR="0070347A" w:rsidRPr="00D15EA7" w:rsidRDefault="0070347A" w:rsidP="00D15EA7">
      <w:pPr>
        <w:pStyle w:val="ListParagraph"/>
        <w:numPr>
          <w:ilvl w:val="0"/>
          <w:numId w:val="12"/>
        </w:numPr>
        <w:jc w:val="lowKashida"/>
        <w:rPr>
          <w:rFonts w:asciiTheme="majorBidi" w:hAnsiTheme="majorBidi" w:cstheme="majorBidi"/>
          <w:sz w:val="24"/>
          <w:szCs w:val="24"/>
        </w:rPr>
      </w:pPr>
      <w:r w:rsidRPr="00D15EA7">
        <w:rPr>
          <w:rFonts w:asciiTheme="majorBidi" w:hAnsiTheme="majorBidi" w:cstheme="majorBidi"/>
          <w:sz w:val="24"/>
          <w:szCs w:val="24"/>
        </w:rPr>
        <w:t>We will start by logging in to the root using the terminal to specify the path that will be used using the following command:</w:t>
      </w:r>
    </w:p>
    <w:p w14:paraId="44202A57" w14:textId="77777777" w:rsidR="0070347A" w:rsidRDefault="0070347A" w:rsidP="0070347A">
      <w:pPr>
        <w:keepNext/>
        <w:jc w:val="lowKashida"/>
      </w:pPr>
      <w:r w:rsidRPr="00A85743">
        <w:rPr>
          <w:rFonts w:cs="Arial"/>
          <w:noProof/>
          <w:rtl/>
        </w:rPr>
        <w:drawing>
          <wp:inline distT="0" distB="0" distL="0" distR="0" wp14:anchorId="4A15E7EF" wp14:editId="456F9F2E">
            <wp:extent cx="5274310" cy="707390"/>
            <wp:effectExtent l="0" t="0" r="2540" b="0"/>
            <wp:docPr id="155204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8220" name=""/>
                    <pic:cNvPicPr/>
                  </pic:nvPicPr>
                  <pic:blipFill>
                    <a:blip r:embed="rId86"/>
                    <a:stretch>
                      <a:fillRect/>
                    </a:stretch>
                  </pic:blipFill>
                  <pic:spPr>
                    <a:xfrm>
                      <a:off x="0" y="0"/>
                      <a:ext cx="5274310" cy="707390"/>
                    </a:xfrm>
                    <a:prstGeom prst="rect">
                      <a:avLst/>
                    </a:prstGeom>
                  </pic:spPr>
                </pic:pic>
              </a:graphicData>
            </a:graphic>
          </wp:inline>
        </w:drawing>
      </w:r>
    </w:p>
    <w:p w14:paraId="5F20F0BC" w14:textId="686AFE45" w:rsidR="0070347A" w:rsidRDefault="0070347A" w:rsidP="0070347A">
      <w:pPr>
        <w:pStyle w:val="Caption"/>
        <w:jc w:val="center"/>
        <w:rPr>
          <w:rFonts w:asciiTheme="majorBidi" w:hAnsiTheme="majorBidi" w:cstheme="majorBidi"/>
          <w:sz w:val="24"/>
          <w:szCs w:val="24"/>
        </w:rPr>
      </w:pPr>
      <w:bookmarkStart w:id="128" w:name="_Toc137670885"/>
      <w:r>
        <w:t xml:space="preserve">Figure </w:t>
      </w:r>
      <w:r>
        <w:fldChar w:fldCharType="begin"/>
      </w:r>
      <w:r>
        <w:instrText xml:space="preserve"> SEQ Figure \* ARABIC </w:instrText>
      </w:r>
      <w:r>
        <w:fldChar w:fldCharType="separate"/>
      </w:r>
      <w:r w:rsidR="00E64CCD">
        <w:rPr>
          <w:noProof/>
        </w:rPr>
        <w:t>36</w:t>
      </w:r>
      <w:r>
        <w:fldChar w:fldCharType="end"/>
      </w:r>
      <w:r>
        <w:t>: Root in Terminal</w:t>
      </w:r>
      <w:bookmarkEnd w:id="128"/>
    </w:p>
    <w:p w14:paraId="22F5025D" w14:textId="77777777" w:rsidR="0070347A" w:rsidRDefault="0070347A" w:rsidP="00A2287A">
      <w:pPr>
        <w:jc w:val="lowKashida"/>
        <w:rPr>
          <w:rFonts w:asciiTheme="majorBidi" w:hAnsiTheme="majorBidi" w:cstheme="majorBidi"/>
          <w:sz w:val="24"/>
          <w:szCs w:val="24"/>
        </w:rPr>
      </w:pPr>
    </w:p>
    <w:p w14:paraId="1B2BDA03" w14:textId="276CD1AF" w:rsidR="0070347A" w:rsidRPr="00D15EA7" w:rsidRDefault="00D15EA7" w:rsidP="00D15EA7">
      <w:pPr>
        <w:pStyle w:val="ListParagraph"/>
        <w:numPr>
          <w:ilvl w:val="0"/>
          <w:numId w:val="13"/>
        </w:numPr>
        <w:jc w:val="lowKashida"/>
        <w:rPr>
          <w:rFonts w:asciiTheme="majorBidi" w:hAnsiTheme="majorBidi" w:cstheme="majorBidi"/>
          <w:sz w:val="24"/>
          <w:szCs w:val="24"/>
        </w:rPr>
      </w:pPr>
      <w:r w:rsidRPr="00D15EA7">
        <w:rPr>
          <w:rFonts w:asciiTheme="majorBidi" w:hAnsiTheme="majorBidi" w:cstheme="majorBidi"/>
          <w:sz w:val="24"/>
          <w:szCs w:val="24"/>
        </w:rPr>
        <w:t>After that, this screen will appear to display information about the tool used, where it must be stopped according to the terms and conditions, and then it is possible to choose the type of attack required by choosing the number corresponding to each service.</w:t>
      </w:r>
    </w:p>
    <w:p w14:paraId="40E7E740" w14:textId="77777777" w:rsidR="00D15EA7" w:rsidRDefault="00D15EA7" w:rsidP="00A2287A">
      <w:pPr>
        <w:jc w:val="lowKashida"/>
        <w:rPr>
          <w:rFonts w:asciiTheme="majorBidi" w:hAnsiTheme="majorBidi" w:cstheme="majorBidi"/>
          <w:sz w:val="24"/>
          <w:szCs w:val="24"/>
        </w:rPr>
      </w:pPr>
    </w:p>
    <w:p w14:paraId="1A8E81D0" w14:textId="77777777" w:rsidR="00D15EA7" w:rsidRDefault="00D15EA7" w:rsidP="00D15EA7">
      <w:pPr>
        <w:keepNext/>
        <w:jc w:val="lowKashida"/>
      </w:pPr>
      <w:r w:rsidRPr="00425F12">
        <w:rPr>
          <w:rFonts w:cs="Arial"/>
          <w:noProof/>
          <w:rtl/>
        </w:rPr>
        <w:drawing>
          <wp:inline distT="0" distB="0" distL="0" distR="0" wp14:anchorId="1A0C273A" wp14:editId="5F499C5B">
            <wp:extent cx="5274310" cy="3638550"/>
            <wp:effectExtent l="0" t="0" r="2540" b="0"/>
            <wp:docPr id="955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83616" name=""/>
                    <pic:cNvPicPr/>
                  </pic:nvPicPr>
                  <pic:blipFill>
                    <a:blip r:embed="rId87"/>
                    <a:stretch>
                      <a:fillRect/>
                    </a:stretch>
                  </pic:blipFill>
                  <pic:spPr>
                    <a:xfrm>
                      <a:off x="0" y="0"/>
                      <a:ext cx="5274310" cy="3638550"/>
                    </a:xfrm>
                    <a:prstGeom prst="rect">
                      <a:avLst/>
                    </a:prstGeom>
                  </pic:spPr>
                </pic:pic>
              </a:graphicData>
            </a:graphic>
          </wp:inline>
        </w:drawing>
      </w:r>
    </w:p>
    <w:p w14:paraId="6B6224A1" w14:textId="54BD9F33" w:rsidR="00D15EA7" w:rsidRDefault="00D15EA7" w:rsidP="00D15EA7">
      <w:pPr>
        <w:pStyle w:val="Caption"/>
        <w:jc w:val="center"/>
        <w:rPr>
          <w:rFonts w:asciiTheme="majorBidi" w:hAnsiTheme="majorBidi" w:cstheme="majorBidi"/>
          <w:sz w:val="24"/>
          <w:szCs w:val="24"/>
        </w:rPr>
      </w:pPr>
      <w:bookmarkStart w:id="129" w:name="_Toc137670886"/>
      <w:r>
        <w:t xml:space="preserve">Figure </w:t>
      </w:r>
      <w:r>
        <w:fldChar w:fldCharType="begin"/>
      </w:r>
      <w:r>
        <w:instrText xml:space="preserve"> SEQ Figure \* ARABIC </w:instrText>
      </w:r>
      <w:r>
        <w:fldChar w:fldCharType="separate"/>
      </w:r>
      <w:r w:rsidR="00E64CCD">
        <w:rPr>
          <w:noProof/>
        </w:rPr>
        <w:t>37</w:t>
      </w:r>
      <w:r>
        <w:fldChar w:fldCharType="end"/>
      </w:r>
      <w:r>
        <w:t>: Interface of SET</w:t>
      </w:r>
      <w:bookmarkEnd w:id="129"/>
    </w:p>
    <w:p w14:paraId="171B2787" w14:textId="77777777" w:rsidR="00D15EA7" w:rsidRDefault="00D15EA7" w:rsidP="00A2287A">
      <w:pPr>
        <w:jc w:val="lowKashida"/>
        <w:rPr>
          <w:rFonts w:asciiTheme="majorBidi" w:hAnsiTheme="majorBidi" w:cstheme="majorBidi"/>
          <w:sz w:val="24"/>
          <w:szCs w:val="24"/>
        </w:rPr>
      </w:pPr>
    </w:p>
    <w:p w14:paraId="26228B7A" w14:textId="48DB26B2" w:rsidR="00D15EA7" w:rsidRPr="00D15EA7" w:rsidRDefault="00D15EA7" w:rsidP="00D15EA7">
      <w:pPr>
        <w:pStyle w:val="ListParagraph"/>
        <w:numPr>
          <w:ilvl w:val="0"/>
          <w:numId w:val="14"/>
        </w:numPr>
        <w:jc w:val="lowKashida"/>
        <w:rPr>
          <w:rFonts w:asciiTheme="majorBidi" w:hAnsiTheme="majorBidi" w:cstheme="majorBidi"/>
          <w:sz w:val="24"/>
          <w:szCs w:val="24"/>
        </w:rPr>
      </w:pPr>
      <w:r w:rsidRPr="00D15EA7">
        <w:rPr>
          <w:rFonts w:asciiTheme="majorBidi" w:hAnsiTheme="majorBidi" w:cstheme="majorBidi"/>
          <w:sz w:val="24"/>
          <w:szCs w:val="24"/>
        </w:rPr>
        <w:t>In this plan, No. 1 will be chosen for the application of social engineering, and after that a list of many types of attack will appear to us, but we focus in this report on the attack using the web, which is No. 2.</w:t>
      </w:r>
    </w:p>
    <w:p w14:paraId="1AE002AC" w14:textId="77777777" w:rsidR="00D15EA7" w:rsidRDefault="00D15EA7" w:rsidP="00D15EA7">
      <w:pPr>
        <w:keepNext/>
        <w:jc w:val="lowKashida"/>
      </w:pPr>
      <w:r w:rsidRPr="00425F12">
        <w:rPr>
          <w:rFonts w:cs="Arial"/>
          <w:noProof/>
          <w:rtl/>
        </w:rPr>
        <w:drawing>
          <wp:inline distT="0" distB="0" distL="0" distR="0" wp14:anchorId="48BCBD09" wp14:editId="0BACCE1A">
            <wp:extent cx="5274310" cy="5373370"/>
            <wp:effectExtent l="0" t="0" r="2540" b="0"/>
            <wp:docPr id="127621197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11978" name="Picture 1" descr="A screenshot of a computer program&#10;&#10;Description automatically generated with medium confidence"/>
                    <pic:cNvPicPr/>
                  </pic:nvPicPr>
                  <pic:blipFill>
                    <a:blip r:embed="rId88"/>
                    <a:stretch>
                      <a:fillRect/>
                    </a:stretch>
                  </pic:blipFill>
                  <pic:spPr>
                    <a:xfrm>
                      <a:off x="0" y="0"/>
                      <a:ext cx="5274310" cy="5373370"/>
                    </a:xfrm>
                    <a:prstGeom prst="rect">
                      <a:avLst/>
                    </a:prstGeom>
                  </pic:spPr>
                </pic:pic>
              </a:graphicData>
            </a:graphic>
          </wp:inline>
        </w:drawing>
      </w:r>
    </w:p>
    <w:p w14:paraId="38553449" w14:textId="11F29E3D" w:rsidR="00D15EA7" w:rsidRDefault="00D15EA7" w:rsidP="00D15EA7">
      <w:pPr>
        <w:pStyle w:val="Caption"/>
        <w:jc w:val="center"/>
        <w:rPr>
          <w:rFonts w:asciiTheme="majorBidi" w:hAnsiTheme="majorBidi" w:cstheme="majorBidi"/>
          <w:sz w:val="24"/>
          <w:szCs w:val="24"/>
        </w:rPr>
      </w:pPr>
      <w:bookmarkStart w:id="130" w:name="_Toc137670887"/>
      <w:r>
        <w:t xml:space="preserve">Figure </w:t>
      </w:r>
      <w:r>
        <w:fldChar w:fldCharType="begin"/>
      </w:r>
      <w:r>
        <w:instrText xml:space="preserve"> SEQ Figure \* ARABIC </w:instrText>
      </w:r>
      <w:r>
        <w:fldChar w:fldCharType="separate"/>
      </w:r>
      <w:r w:rsidR="00E64CCD">
        <w:rPr>
          <w:noProof/>
        </w:rPr>
        <w:t>38</w:t>
      </w:r>
      <w:r>
        <w:fldChar w:fldCharType="end"/>
      </w:r>
      <w:r>
        <w:t>: Interface of the Web attack</w:t>
      </w:r>
      <w:bookmarkEnd w:id="130"/>
    </w:p>
    <w:p w14:paraId="4DCCC57F" w14:textId="77777777" w:rsidR="00D15EA7" w:rsidRDefault="00D15EA7" w:rsidP="00A2287A">
      <w:pPr>
        <w:jc w:val="lowKashida"/>
        <w:rPr>
          <w:rFonts w:asciiTheme="majorBidi" w:hAnsiTheme="majorBidi" w:cstheme="majorBidi"/>
          <w:sz w:val="24"/>
          <w:szCs w:val="24"/>
        </w:rPr>
      </w:pPr>
    </w:p>
    <w:p w14:paraId="6EC6999A" w14:textId="6466FE90" w:rsidR="00D15EA7" w:rsidRPr="00D15EA7" w:rsidRDefault="00D15EA7" w:rsidP="00D15EA7">
      <w:pPr>
        <w:pStyle w:val="ListParagraph"/>
        <w:numPr>
          <w:ilvl w:val="0"/>
          <w:numId w:val="14"/>
        </w:numPr>
        <w:jc w:val="lowKashida"/>
        <w:rPr>
          <w:rFonts w:asciiTheme="majorBidi" w:hAnsiTheme="majorBidi" w:cstheme="majorBidi"/>
          <w:sz w:val="24"/>
          <w:szCs w:val="24"/>
        </w:rPr>
      </w:pPr>
      <w:r w:rsidRPr="00D15EA7">
        <w:rPr>
          <w:rFonts w:asciiTheme="majorBidi" w:hAnsiTheme="majorBidi" w:cstheme="majorBidi"/>
          <w:sz w:val="24"/>
          <w:szCs w:val="24"/>
        </w:rPr>
        <w:t xml:space="preserve">After that, a list will appear for us to determine the method that will be applied, and a simple explanation for each type, where we will choose number 3, where we want to collect the data of the 1 </w:t>
      </w:r>
      <w:r w:rsidRPr="00D15EA7">
        <w:rPr>
          <w:rFonts w:asciiTheme="majorBidi" w:hAnsiTheme="majorBidi" w:cstheme="majorBidi"/>
          <w:sz w:val="24"/>
          <w:szCs w:val="24"/>
        </w:rPr>
        <w:t>employee</w:t>
      </w:r>
      <w:r w:rsidRPr="00D15EA7">
        <w:rPr>
          <w:rFonts w:asciiTheme="majorBidi" w:hAnsiTheme="majorBidi" w:cstheme="majorBidi"/>
          <w:sz w:val="24"/>
          <w:szCs w:val="24"/>
        </w:rPr>
        <w:t xml:space="preserve"> who open the link and start completing their data.</w:t>
      </w:r>
    </w:p>
    <w:p w14:paraId="600A7588" w14:textId="77777777" w:rsidR="00D15EA7" w:rsidRDefault="00D15EA7" w:rsidP="00D15EA7">
      <w:pPr>
        <w:keepNext/>
        <w:jc w:val="lowKashida"/>
      </w:pPr>
      <w:r w:rsidRPr="00425F12">
        <w:rPr>
          <w:rFonts w:cs="Arial"/>
          <w:noProof/>
          <w:rtl/>
        </w:rPr>
        <w:drawing>
          <wp:inline distT="0" distB="0" distL="0" distR="0" wp14:anchorId="74D8BBFD" wp14:editId="39B0DF68">
            <wp:extent cx="5274310" cy="2342515"/>
            <wp:effectExtent l="0" t="0" r="2540" b="635"/>
            <wp:docPr id="168191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2318" name="Picture 1" descr="A screenshot of a computer&#10;&#10;Description automatically generated"/>
                    <pic:cNvPicPr/>
                  </pic:nvPicPr>
                  <pic:blipFill>
                    <a:blip r:embed="rId89"/>
                    <a:stretch>
                      <a:fillRect/>
                    </a:stretch>
                  </pic:blipFill>
                  <pic:spPr>
                    <a:xfrm>
                      <a:off x="0" y="0"/>
                      <a:ext cx="5274310" cy="2342515"/>
                    </a:xfrm>
                    <a:prstGeom prst="rect">
                      <a:avLst/>
                    </a:prstGeom>
                  </pic:spPr>
                </pic:pic>
              </a:graphicData>
            </a:graphic>
          </wp:inline>
        </w:drawing>
      </w:r>
    </w:p>
    <w:p w14:paraId="11708F7C" w14:textId="08407383" w:rsidR="00D15EA7" w:rsidRDefault="00D15EA7" w:rsidP="00D15EA7">
      <w:pPr>
        <w:pStyle w:val="Caption"/>
        <w:jc w:val="center"/>
        <w:rPr>
          <w:rFonts w:asciiTheme="majorBidi" w:hAnsiTheme="majorBidi" w:cstheme="majorBidi"/>
          <w:sz w:val="24"/>
          <w:szCs w:val="24"/>
        </w:rPr>
      </w:pPr>
      <w:bookmarkStart w:id="131" w:name="_Toc137670888"/>
      <w:r>
        <w:t xml:space="preserve">Figure </w:t>
      </w:r>
      <w:r>
        <w:fldChar w:fldCharType="begin"/>
      </w:r>
      <w:r>
        <w:instrText xml:space="preserve"> SEQ Figure \* ARABIC </w:instrText>
      </w:r>
      <w:r>
        <w:fldChar w:fldCharType="separate"/>
      </w:r>
      <w:r w:rsidR="00E64CCD">
        <w:rPr>
          <w:noProof/>
        </w:rPr>
        <w:t>39</w:t>
      </w:r>
      <w:r>
        <w:fldChar w:fldCharType="end"/>
      </w:r>
      <w:r>
        <w:t>: Cont...</w:t>
      </w:r>
      <w:bookmarkEnd w:id="131"/>
    </w:p>
    <w:p w14:paraId="16637261" w14:textId="77777777" w:rsidR="00D15EA7" w:rsidRDefault="00D15EA7" w:rsidP="00A2287A">
      <w:pPr>
        <w:jc w:val="lowKashida"/>
        <w:rPr>
          <w:rFonts w:asciiTheme="majorBidi" w:hAnsiTheme="majorBidi" w:cstheme="majorBidi" w:hint="cs"/>
          <w:sz w:val="24"/>
          <w:szCs w:val="24"/>
          <w:rtl/>
        </w:rPr>
      </w:pPr>
    </w:p>
    <w:p w14:paraId="0F2D49E2" w14:textId="3A98042B" w:rsidR="00D15EA7" w:rsidRPr="00D15EA7" w:rsidRDefault="00D15EA7" w:rsidP="00D15EA7">
      <w:pPr>
        <w:pStyle w:val="ListParagraph"/>
        <w:numPr>
          <w:ilvl w:val="0"/>
          <w:numId w:val="14"/>
        </w:numPr>
        <w:jc w:val="lowKashida"/>
        <w:rPr>
          <w:rFonts w:asciiTheme="majorBidi" w:hAnsiTheme="majorBidi" w:cstheme="majorBidi"/>
          <w:sz w:val="24"/>
          <w:szCs w:val="24"/>
        </w:rPr>
      </w:pPr>
      <w:r w:rsidRPr="00D15EA7">
        <w:rPr>
          <w:rFonts w:asciiTheme="majorBidi" w:hAnsiTheme="majorBidi" w:cstheme="majorBidi"/>
          <w:sz w:val="24"/>
          <w:szCs w:val="24"/>
        </w:rPr>
        <w:t xml:space="preserve">When you see a list of phishing website creations </w:t>
      </w:r>
      <w:r w:rsidRPr="00D15EA7">
        <w:rPr>
          <w:rFonts w:asciiTheme="majorBidi" w:hAnsiTheme="majorBidi" w:cstheme="majorBidi"/>
          <w:sz w:val="24"/>
          <w:szCs w:val="24"/>
        </w:rPr>
        <w:t>methods</w:t>
      </w:r>
      <w:r w:rsidRPr="00D15EA7">
        <w:rPr>
          <w:rFonts w:asciiTheme="majorBidi" w:hAnsiTheme="majorBidi" w:cstheme="majorBidi"/>
          <w:sz w:val="24"/>
          <w:szCs w:val="24"/>
        </w:rPr>
        <w:t>, of course, there is an explanation of the method that we choose in the image, and we choose number 1. Now, this method enables the hacker to extract a set of predefined websites that we can use to attack</w:t>
      </w:r>
    </w:p>
    <w:p w14:paraId="1183AE35" w14:textId="77777777" w:rsidR="00D15EA7" w:rsidRDefault="00D15EA7" w:rsidP="00D15EA7">
      <w:pPr>
        <w:keepNext/>
        <w:jc w:val="lowKashida"/>
      </w:pPr>
      <w:r w:rsidRPr="00E80EDE">
        <w:rPr>
          <w:rFonts w:cs="Arial"/>
          <w:noProof/>
          <w:rtl/>
        </w:rPr>
        <w:drawing>
          <wp:inline distT="0" distB="0" distL="0" distR="0" wp14:anchorId="113DDF99" wp14:editId="0DB7985F">
            <wp:extent cx="5274310" cy="2229485"/>
            <wp:effectExtent l="0" t="0" r="2540" b="0"/>
            <wp:docPr id="207283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6781" name=""/>
                    <pic:cNvPicPr/>
                  </pic:nvPicPr>
                  <pic:blipFill>
                    <a:blip r:embed="rId90"/>
                    <a:stretch>
                      <a:fillRect/>
                    </a:stretch>
                  </pic:blipFill>
                  <pic:spPr>
                    <a:xfrm>
                      <a:off x="0" y="0"/>
                      <a:ext cx="5274310" cy="2229485"/>
                    </a:xfrm>
                    <a:prstGeom prst="rect">
                      <a:avLst/>
                    </a:prstGeom>
                  </pic:spPr>
                </pic:pic>
              </a:graphicData>
            </a:graphic>
          </wp:inline>
        </w:drawing>
      </w:r>
    </w:p>
    <w:p w14:paraId="38068947" w14:textId="578BFC77" w:rsidR="00D15EA7" w:rsidRDefault="00D15EA7" w:rsidP="00D15EA7">
      <w:pPr>
        <w:pStyle w:val="Caption"/>
        <w:jc w:val="center"/>
        <w:rPr>
          <w:rFonts w:asciiTheme="majorBidi" w:hAnsiTheme="majorBidi" w:cstheme="majorBidi"/>
          <w:sz w:val="24"/>
          <w:szCs w:val="24"/>
        </w:rPr>
      </w:pPr>
      <w:bookmarkStart w:id="132" w:name="_Toc137670889"/>
      <w:r>
        <w:t xml:space="preserve">Figure </w:t>
      </w:r>
      <w:r>
        <w:fldChar w:fldCharType="begin"/>
      </w:r>
      <w:r>
        <w:instrText xml:space="preserve"> SEQ Figure \* ARABIC </w:instrText>
      </w:r>
      <w:r>
        <w:fldChar w:fldCharType="separate"/>
      </w:r>
      <w:r w:rsidR="00E64CCD">
        <w:rPr>
          <w:noProof/>
        </w:rPr>
        <w:t>40</w:t>
      </w:r>
      <w:r>
        <w:fldChar w:fldCharType="end"/>
      </w:r>
      <w:r>
        <w:t>: Import web template</w:t>
      </w:r>
      <w:bookmarkEnd w:id="132"/>
    </w:p>
    <w:p w14:paraId="72FB7B21" w14:textId="312DC042" w:rsidR="00D15EA7" w:rsidRPr="00383E60" w:rsidRDefault="00383E60" w:rsidP="00383E60">
      <w:pPr>
        <w:pStyle w:val="ListParagraph"/>
        <w:numPr>
          <w:ilvl w:val="0"/>
          <w:numId w:val="14"/>
        </w:numPr>
        <w:jc w:val="lowKashida"/>
        <w:rPr>
          <w:rFonts w:asciiTheme="majorBidi" w:hAnsiTheme="majorBidi" w:cstheme="majorBidi"/>
          <w:sz w:val="24"/>
          <w:szCs w:val="24"/>
        </w:rPr>
      </w:pPr>
      <w:r w:rsidRPr="00383E60">
        <w:rPr>
          <w:rFonts w:asciiTheme="majorBidi" w:hAnsiTheme="majorBidi" w:cstheme="majorBidi"/>
          <w:sz w:val="24"/>
          <w:szCs w:val="24"/>
        </w:rPr>
        <w:t>Here it will ask me to put the IP address of the hacker or the back gate, which is Kali</w:t>
      </w:r>
    </w:p>
    <w:p w14:paraId="46A20AC5" w14:textId="77777777" w:rsidR="00383E60" w:rsidRDefault="00383E60" w:rsidP="00383E60">
      <w:pPr>
        <w:keepNext/>
        <w:jc w:val="lowKashida"/>
      </w:pPr>
      <w:r w:rsidRPr="00E80EDE">
        <w:rPr>
          <w:rFonts w:cs="Arial"/>
          <w:noProof/>
          <w:rtl/>
        </w:rPr>
        <w:drawing>
          <wp:inline distT="0" distB="0" distL="0" distR="0" wp14:anchorId="750C76D3" wp14:editId="7A377EBA">
            <wp:extent cx="5274310" cy="1144905"/>
            <wp:effectExtent l="0" t="0" r="2540" b="0"/>
            <wp:docPr id="22823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6369" name=""/>
                    <pic:cNvPicPr/>
                  </pic:nvPicPr>
                  <pic:blipFill>
                    <a:blip r:embed="rId91"/>
                    <a:stretch>
                      <a:fillRect/>
                    </a:stretch>
                  </pic:blipFill>
                  <pic:spPr>
                    <a:xfrm>
                      <a:off x="0" y="0"/>
                      <a:ext cx="5274310" cy="1144905"/>
                    </a:xfrm>
                    <a:prstGeom prst="rect">
                      <a:avLst/>
                    </a:prstGeom>
                  </pic:spPr>
                </pic:pic>
              </a:graphicData>
            </a:graphic>
          </wp:inline>
        </w:drawing>
      </w:r>
    </w:p>
    <w:p w14:paraId="4F29B92B" w14:textId="3606E12F" w:rsidR="00D15EA7" w:rsidRDefault="00383E60" w:rsidP="00383E60">
      <w:pPr>
        <w:pStyle w:val="Caption"/>
        <w:jc w:val="center"/>
        <w:rPr>
          <w:rFonts w:asciiTheme="majorBidi" w:hAnsiTheme="majorBidi" w:cstheme="majorBidi"/>
          <w:sz w:val="24"/>
          <w:szCs w:val="24"/>
        </w:rPr>
      </w:pPr>
      <w:bookmarkStart w:id="133" w:name="_Toc137670890"/>
      <w:r>
        <w:t xml:space="preserve">Figure </w:t>
      </w:r>
      <w:r>
        <w:fldChar w:fldCharType="begin"/>
      </w:r>
      <w:r>
        <w:instrText xml:space="preserve"> SEQ Figure \* ARABIC </w:instrText>
      </w:r>
      <w:r>
        <w:fldChar w:fldCharType="separate"/>
      </w:r>
      <w:r w:rsidR="00E64CCD">
        <w:rPr>
          <w:noProof/>
        </w:rPr>
        <w:t>41</w:t>
      </w:r>
      <w:r>
        <w:fldChar w:fldCharType="end"/>
      </w:r>
      <w:r>
        <w:t>: Gateway(kali)</w:t>
      </w:r>
      <w:bookmarkEnd w:id="133"/>
    </w:p>
    <w:p w14:paraId="284185FA" w14:textId="5E725770" w:rsidR="00383E60"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Then he will ask me for a template to choose from the list here. I will choose that the victim will be from Google because I am doing fishing by sending an email with a link to confirm the password</w:t>
      </w:r>
    </w:p>
    <w:p w14:paraId="5B02DB43" w14:textId="77777777" w:rsidR="00E64CCD" w:rsidRDefault="00E64CCD" w:rsidP="00E64CCD">
      <w:pPr>
        <w:keepNext/>
        <w:jc w:val="lowKashida"/>
      </w:pPr>
      <w:r w:rsidRPr="00C2667E">
        <w:rPr>
          <w:rFonts w:cs="Arial"/>
          <w:noProof/>
          <w:rtl/>
        </w:rPr>
        <w:drawing>
          <wp:inline distT="0" distB="0" distL="0" distR="0" wp14:anchorId="400E4CCB" wp14:editId="7FA4DBD0">
            <wp:extent cx="5274310" cy="3482975"/>
            <wp:effectExtent l="0" t="0" r="2540" b="3175"/>
            <wp:docPr id="742839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9623" name="Picture 1" descr="A screenshot of a computer&#10;&#10;Description automatically generated"/>
                    <pic:cNvPicPr/>
                  </pic:nvPicPr>
                  <pic:blipFill>
                    <a:blip r:embed="rId92"/>
                    <a:stretch>
                      <a:fillRect/>
                    </a:stretch>
                  </pic:blipFill>
                  <pic:spPr>
                    <a:xfrm>
                      <a:off x="0" y="0"/>
                      <a:ext cx="5274310" cy="3482975"/>
                    </a:xfrm>
                    <a:prstGeom prst="rect">
                      <a:avLst/>
                    </a:prstGeom>
                  </pic:spPr>
                </pic:pic>
              </a:graphicData>
            </a:graphic>
          </wp:inline>
        </w:drawing>
      </w:r>
    </w:p>
    <w:p w14:paraId="25C2522D" w14:textId="181A965A" w:rsidR="00383E60" w:rsidRDefault="00E64CCD" w:rsidP="00E64CCD">
      <w:pPr>
        <w:pStyle w:val="Caption"/>
        <w:jc w:val="center"/>
        <w:rPr>
          <w:rFonts w:asciiTheme="majorBidi" w:hAnsiTheme="majorBidi" w:cstheme="majorBidi"/>
          <w:sz w:val="24"/>
          <w:szCs w:val="24"/>
        </w:rPr>
      </w:pPr>
      <w:bookmarkStart w:id="134" w:name="_Toc137670891"/>
      <w:r>
        <w:t xml:space="preserve">Figure </w:t>
      </w:r>
      <w:r>
        <w:fldChar w:fldCharType="begin"/>
      </w:r>
      <w:r>
        <w:instrText xml:space="preserve"> SEQ Figure \* ARABIC </w:instrText>
      </w:r>
      <w:r>
        <w:fldChar w:fldCharType="separate"/>
      </w:r>
      <w:r>
        <w:rPr>
          <w:noProof/>
        </w:rPr>
        <w:t>42</w:t>
      </w:r>
      <w:r>
        <w:fldChar w:fldCharType="end"/>
      </w:r>
      <w:r>
        <w:t>: Google template</w:t>
      </w:r>
      <w:bookmarkEnd w:id="134"/>
    </w:p>
    <w:p w14:paraId="2399A037" w14:textId="0ABA0584" w:rsidR="00383E60"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Then I will go to create a new email message in which I choose the victim and set up the link. This picture shows that I chose the victim and wrote an address for her to change the password so that it is safe</w:t>
      </w:r>
    </w:p>
    <w:p w14:paraId="0DEFBB24" w14:textId="77777777" w:rsidR="00E64CCD" w:rsidRDefault="00E64CCD" w:rsidP="00E64CCD">
      <w:pPr>
        <w:keepNext/>
        <w:jc w:val="lowKashida"/>
      </w:pPr>
      <w:r w:rsidRPr="00C2667E">
        <w:rPr>
          <w:rFonts w:cs="Arial"/>
          <w:noProof/>
          <w:rtl/>
        </w:rPr>
        <w:drawing>
          <wp:inline distT="0" distB="0" distL="0" distR="0" wp14:anchorId="44095817" wp14:editId="35853D3A">
            <wp:extent cx="5274310" cy="4753610"/>
            <wp:effectExtent l="0" t="0" r="2540" b="8890"/>
            <wp:docPr id="107156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65223" name="Picture 1" descr="A screenshot of a computer&#10;&#10;Description automatically generated"/>
                    <pic:cNvPicPr/>
                  </pic:nvPicPr>
                  <pic:blipFill>
                    <a:blip r:embed="rId93"/>
                    <a:stretch>
                      <a:fillRect/>
                    </a:stretch>
                  </pic:blipFill>
                  <pic:spPr>
                    <a:xfrm>
                      <a:off x="0" y="0"/>
                      <a:ext cx="5274310" cy="4753610"/>
                    </a:xfrm>
                    <a:prstGeom prst="rect">
                      <a:avLst/>
                    </a:prstGeom>
                  </pic:spPr>
                </pic:pic>
              </a:graphicData>
            </a:graphic>
          </wp:inline>
        </w:drawing>
      </w:r>
    </w:p>
    <w:p w14:paraId="4F8021AC" w14:textId="1512FF4B" w:rsidR="00383E60" w:rsidRDefault="00E64CCD" w:rsidP="00E64CCD">
      <w:pPr>
        <w:pStyle w:val="Caption"/>
        <w:jc w:val="center"/>
        <w:rPr>
          <w:rFonts w:asciiTheme="majorBidi" w:hAnsiTheme="majorBidi" w:cstheme="majorBidi"/>
          <w:sz w:val="24"/>
          <w:szCs w:val="24"/>
        </w:rPr>
      </w:pPr>
      <w:bookmarkStart w:id="135" w:name="_Toc137670892"/>
      <w:r>
        <w:t xml:space="preserve">Figure </w:t>
      </w:r>
      <w:r>
        <w:fldChar w:fldCharType="begin"/>
      </w:r>
      <w:r>
        <w:instrText xml:space="preserve"> SEQ Figure \* ARABIC </w:instrText>
      </w:r>
      <w:r>
        <w:fldChar w:fldCharType="separate"/>
      </w:r>
      <w:r>
        <w:rPr>
          <w:noProof/>
        </w:rPr>
        <w:t>43</w:t>
      </w:r>
      <w:r>
        <w:fldChar w:fldCharType="end"/>
      </w:r>
      <w:r>
        <w:t>: creation of the Email</w:t>
      </w:r>
      <w:bookmarkEnd w:id="135"/>
    </w:p>
    <w:p w14:paraId="55E6D5B0" w14:textId="0A29F790" w:rsidR="00383E60"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After that, I just opened the link, put the web address, is the right to study Kali, and gave it an address</w:t>
      </w:r>
    </w:p>
    <w:p w14:paraId="4D5E4B09" w14:textId="77777777" w:rsidR="00E64CCD" w:rsidRDefault="00E64CCD" w:rsidP="00E64CCD">
      <w:pPr>
        <w:keepNext/>
        <w:jc w:val="lowKashida"/>
      </w:pPr>
      <w:r w:rsidRPr="00B207C1">
        <w:rPr>
          <w:rFonts w:cs="Arial"/>
          <w:noProof/>
          <w:rtl/>
        </w:rPr>
        <w:drawing>
          <wp:inline distT="0" distB="0" distL="0" distR="0" wp14:anchorId="79159354" wp14:editId="4BC20031">
            <wp:extent cx="5274310" cy="3036570"/>
            <wp:effectExtent l="0" t="0" r="2540" b="0"/>
            <wp:docPr id="3025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4341" name=""/>
                    <pic:cNvPicPr/>
                  </pic:nvPicPr>
                  <pic:blipFill>
                    <a:blip r:embed="rId94"/>
                    <a:stretch>
                      <a:fillRect/>
                    </a:stretch>
                  </pic:blipFill>
                  <pic:spPr>
                    <a:xfrm>
                      <a:off x="0" y="0"/>
                      <a:ext cx="5274310" cy="3036570"/>
                    </a:xfrm>
                    <a:prstGeom prst="rect">
                      <a:avLst/>
                    </a:prstGeom>
                  </pic:spPr>
                </pic:pic>
              </a:graphicData>
            </a:graphic>
          </wp:inline>
        </w:drawing>
      </w:r>
    </w:p>
    <w:p w14:paraId="136FE0A8" w14:textId="7D9AAFF1" w:rsidR="00383E60" w:rsidRDefault="00E64CCD" w:rsidP="00E64CCD">
      <w:pPr>
        <w:pStyle w:val="Caption"/>
        <w:jc w:val="center"/>
        <w:rPr>
          <w:rFonts w:asciiTheme="majorBidi" w:hAnsiTheme="majorBidi" w:cstheme="majorBidi"/>
          <w:sz w:val="24"/>
          <w:szCs w:val="24"/>
        </w:rPr>
      </w:pPr>
      <w:bookmarkStart w:id="136" w:name="_Toc137670893"/>
      <w:r>
        <w:t xml:space="preserve">Figure </w:t>
      </w:r>
      <w:r>
        <w:fldChar w:fldCharType="begin"/>
      </w:r>
      <w:r>
        <w:instrText xml:space="preserve"> SEQ Figure \* ARABIC </w:instrText>
      </w:r>
      <w:r>
        <w:fldChar w:fldCharType="separate"/>
      </w:r>
      <w:r>
        <w:rPr>
          <w:noProof/>
        </w:rPr>
        <w:t>44</w:t>
      </w:r>
      <w:r>
        <w:fldChar w:fldCharType="end"/>
      </w:r>
      <w:r>
        <w:t>: Link the email</w:t>
      </w:r>
      <w:bookmarkEnd w:id="136"/>
    </w:p>
    <w:p w14:paraId="131FE3FA" w14:textId="60086546" w:rsidR="00383E60"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Then I sent him this picture showing that he had reached the victim. When the victim clicks on the link, he will enter him on a page where he enters the username and password, and Kali picks them up.</w:t>
      </w:r>
    </w:p>
    <w:p w14:paraId="395D8985" w14:textId="77777777" w:rsidR="00E64CCD" w:rsidRDefault="00E64CCD" w:rsidP="00E64CCD">
      <w:pPr>
        <w:keepNext/>
        <w:jc w:val="lowKashida"/>
      </w:pPr>
      <w:r w:rsidRPr="00015F2B">
        <w:rPr>
          <w:rFonts w:cs="Arial"/>
          <w:noProof/>
          <w:rtl/>
        </w:rPr>
        <w:drawing>
          <wp:inline distT="0" distB="0" distL="0" distR="0" wp14:anchorId="2B02EBAB" wp14:editId="2A17B9A4">
            <wp:extent cx="5274310" cy="3704590"/>
            <wp:effectExtent l="0" t="0" r="2540" b="0"/>
            <wp:docPr id="146695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3840" name=""/>
                    <pic:cNvPicPr/>
                  </pic:nvPicPr>
                  <pic:blipFill>
                    <a:blip r:embed="rId95"/>
                    <a:stretch>
                      <a:fillRect/>
                    </a:stretch>
                  </pic:blipFill>
                  <pic:spPr>
                    <a:xfrm>
                      <a:off x="0" y="0"/>
                      <a:ext cx="5274310" cy="3704590"/>
                    </a:xfrm>
                    <a:prstGeom prst="rect">
                      <a:avLst/>
                    </a:prstGeom>
                  </pic:spPr>
                </pic:pic>
              </a:graphicData>
            </a:graphic>
          </wp:inline>
        </w:drawing>
      </w:r>
    </w:p>
    <w:p w14:paraId="5D7DAC21" w14:textId="640138C8" w:rsidR="00383E60" w:rsidRDefault="00E64CCD" w:rsidP="00E64CCD">
      <w:pPr>
        <w:pStyle w:val="Caption"/>
        <w:jc w:val="center"/>
        <w:rPr>
          <w:rFonts w:asciiTheme="majorBidi" w:hAnsiTheme="majorBidi" w:cstheme="majorBidi"/>
          <w:sz w:val="24"/>
          <w:szCs w:val="24"/>
        </w:rPr>
      </w:pPr>
      <w:bookmarkStart w:id="137" w:name="_Toc137670894"/>
      <w:r>
        <w:t xml:space="preserve">Figure </w:t>
      </w:r>
      <w:r>
        <w:fldChar w:fldCharType="begin"/>
      </w:r>
      <w:r>
        <w:instrText xml:space="preserve"> SEQ Figure \* ARABIC </w:instrText>
      </w:r>
      <w:r>
        <w:fldChar w:fldCharType="separate"/>
      </w:r>
      <w:r>
        <w:rPr>
          <w:noProof/>
        </w:rPr>
        <w:t>45</w:t>
      </w:r>
      <w:r>
        <w:fldChar w:fldCharType="end"/>
      </w:r>
      <w:r>
        <w:t>:Email that received</w:t>
      </w:r>
      <w:bookmarkEnd w:id="137"/>
    </w:p>
    <w:p w14:paraId="12C311D4" w14:textId="77777777" w:rsidR="00E64CCD" w:rsidRDefault="00E64CCD" w:rsidP="00E64CCD">
      <w:pPr>
        <w:keepNext/>
        <w:jc w:val="lowKashida"/>
      </w:pPr>
      <w:r w:rsidRPr="00015F2B">
        <w:rPr>
          <w:rFonts w:cs="Arial"/>
          <w:noProof/>
          <w:rtl/>
        </w:rPr>
        <w:drawing>
          <wp:inline distT="0" distB="0" distL="0" distR="0" wp14:anchorId="7F321668" wp14:editId="3F9284D9">
            <wp:extent cx="5274310" cy="3416300"/>
            <wp:effectExtent l="0" t="0" r="2540" b="0"/>
            <wp:docPr id="831509359" name="Picture 1"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09359" name="Picture 1" descr="A screenshot of a login page&#10;&#10;Description automatically generated with medium confidence"/>
                    <pic:cNvPicPr/>
                  </pic:nvPicPr>
                  <pic:blipFill>
                    <a:blip r:embed="rId96"/>
                    <a:stretch>
                      <a:fillRect/>
                    </a:stretch>
                  </pic:blipFill>
                  <pic:spPr>
                    <a:xfrm>
                      <a:off x="0" y="0"/>
                      <a:ext cx="5274310" cy="3416300"/>
                    </a:xfrm>
                    <a:prstGeom prst="rect">
                      <a:avLst/>
                    </a:prstGeom>
                  </pic:spPr>
                </pic:pic>
              </a:graphicData>
            </a:graphic>
          </wp:inline>
        </w:drawing>
      </w:r>
    </w:p>
    <w:p w14:paraId="1A252DE7" w14:textId="6111A7AC" w:rsidR="00383E60" w:rsidRDefault="00E64CCD" w:rsidP="00E64CCD">
      <w:pPr>
        <w:pStyle w:val="Caption"/>
        <w:jc w:val="center"/>
        <w:rPr>
          <w:rFonts w:asciiTheme="majorBidi" w:hAnsiTheme="majorBidi" w:cstheme="majorBidi"/>
          <w:sz w:val="24"/>
          <w:szCs w:val="24"/>
        </w:rPr>
      </w:pPr>
      <w:bookmarkStart w:id="138" w:name="_Toc137670895"/>
      <w:r>
        <w:t xml:space="preserve">Figure </w:t>
      </w:r>
      <w:r>
        <w:fldChar w:fldCharType="begin"/>
      </w:r>
      <w:r>
        <w:instrText xml:space="preserve"> SEQ Figure \* ARABIC </w:instrText>
      </w:r>
      <w:r>
        <w:fldChar w:fldCharType="separate"/>
      </w:r>
      <w:r>
        <w:rPr>
          <w:noProof/>
        </w:rPr>
        <w:t>46</w:t>
      </w:r>
      <w:r>
        <w:fldChar w:fldCharType="end"/>
      </w:r>
      <w:r>
        <w:t>: Phishing the information by using the Google form Sign in</w:t>
      </w:r>
      <w:bookmarkEnd w:id="138"/>
    </w:p>
    <w:p w14:paraId="10E931C4" w14:textId="0F1E75EF" w:rsidR="00383E60"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At the same time when we open the page for taking information, Kali detects that someone opened the site here and explained that the device that has the address of this one entered the link</w:t>
      </w:r>
    </w:p>
    <w:p w14:paraId="6FF891AD" w14:textId="77777777" w:rsidR="00E64CCD" w:rsidRDefault="00E64CCD" w:rsidP="00E64CCD">
      <w:pPr>
        <w:keepNext/>
        <w:jc w:val="lowKashida"/>
      </w:pPr>
      <w:r w:rsidRPr="00015F2B">
        <w:rPr>
          <w:rFonts w:cs="Arial"/>
          <w:noProof/>
          <w:rtl/>
        </w:rPr>
        <w:drawing>
          <wp:inline distT="0" distB="0" distL="0" distR="0" wp14:anchorId="3926496D" wp14:editId="0CDBB27E">
            <wp:extent cx="5274310" cy="575310"/>
            <wp:effectExtent l="0" t="0" r="2540" b="0"/>
            <wp:docPr id="8887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36972" name=""/>
                    <pic:cNvPicPr/>
                  </pic:nvPicPr>
                  <pic:blipFill>
                    <a:blip r:embed="rId97"/>
                    <a:stretch>
                      <a:fillRect/>
                    </a:stretch>
                  </pic:blipFill>
                  <pic:spPr>
                    <a:xfrm>
                      <a:off x="0" y="0"/>
                      <a:ext cx="5274310" cy="575310"/>
                    </a:xfrm>
                    <a:prstGeom prst="rect">
                      <a:avLst/>
                    </a:prstGeom>
                  </pic:spPr>
                </pic:pic>
              </a:graphicData>
            </a:graphic>
          </wp:inline>
        </w:drawing>
      </w:r>
    </w:p>
    <w:p w14:paraId="3AC120F5" w14:textId="6E415D48" w:rsidR="00383E60" w:rsidRDefault="00E64CCD" w:rsidP="00E64CCD">
      <w:pPr>
        <w:pStyle w:val="Caption"/>
        <w:jc w:val="center"/>
        <w:rPr>
          <w:rFonts w:asciiTheme="majorBidi" w:hAnsiTheme="majorBidi" w:cstheme="majorBidi"/>
          <w:sz w:val="24"/>
          <w:szCs w:val="24"/>
        </w:rPr>
      </w:pPr>
      <w:bookmarkStart w:id="139" w:name="_Toc137670896"/>
      <w:r>
        <w:t xml:space="preserve">Figure </w:t>
      </w:r>
      <w:r>
        <w:fldChar w:fldCharType="begin"/>
      </w:r>
      <w:r>
        <w:instrText xml:space="preserve"> SEQ Figure \* ARABIC </w:instrText>
      </w:r>
      <w:r>
        <w:fldChar w:fldCharType="separate"/>
      </w:r>
      <w:r>
        <w:rPr>
          <w:noProof/>
        </w:rPr>
        <w:t>47</w:t>
      </w:r>
      <w:r>
        <w:fldChar w:fldCharType="end"/>
      </w:r>
      <w:r>
        <w:t>:Kali gets the information</w:t>
      </w:r>
      <w:bookmarkEnd w:id="139"/>
    </w:p>
    <w:p w14:paraId="6BD3D707" w14:textId="02956274" w:rsidR="00383E60"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Kali picked up the username and password you entered</w:t>
      </w:r>
    </w:p>
    <w:p w14:paraId="3528F9DD" w14:textId="77777777" w:rsidR="00E64CCD" w:rsidRDefault="00E64CCD" w:rsidP="00E64CCD">
      <w:pPr>
        <w:keepNext/>
        <w:jc w:val="lowKashida"/>
      </w:pPr>
      <w:r w:rsidRPr="00AD78A7">
        <w:rPr>
          <w:rFonts w:cs="Arial"/>
          <w:noProof/>
          <w:rtl/>
        </w:rPr>
        <w:drawing>
          <wp:inline distT="0" distB="0" distL="0" distR="0" wp14:anchorId="0EF716EE" wp14:editId="38376D19">
            <wp:extent cx="5274310" cy="1636395"/>
            <wp:effectExtent l="0" t="0" r="2540" b="1905"/>
            <wp:docPr id="412901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01004" name="Picture 1" descr="A screenshot of a computer&#10;&#10;Description automatically generated with medium confidence"/>
                    <pic:cNvPicPr/>
                  </pic:nvPicPr>
                  <pic:blipFill>
                    <a:blip r:embed="rId98"/>
                    <a:stretch>
                      <a:fillRect/>
                    </a:stretch>
                  </pic:blipFill>
                  <pic:spPr>
                    <a:xfrm>
                      <a:off x="0" y="0"/>
                      <a:ext cx="5274310" cy="1636395"/>
                    </a:xfrm>
                    <a:prstGeom prst="rect">
                      <a:avLst/>
                    </a:prstGeom>
                  </pic:spPr>
                </pic:pic>
              </a:graphicData>
            </a:graphic>
          </wp:inline>
        </w:drawing>
      </w:r>
    </w:p>
    <w:p w14:paraId="7D1D7BED" w14:textId="543E6E49" w:rsidR="00383E60" w:rsidRDefault="00E64CCD" w:rsidP="00E64CCD">
      <w:pPr>
        <w:pStyle w:val="Caption"/>
        <w:jc w:val="center"/>
        <w:rPr>
          <w:rFonts w:asciiTheme="majorBidi" w:hAnsiTheme="majorBidi" w:cstheme="majorBidi"/>
          <w:sz w:val="24"/>
          <w:szCs w:val="24"/>
        </w:rPr>
      </w:pPr>
      <w:bookmarkStart w:id="140" w:name="_Toc137670897"/>
      <w:r>
        <w:t xml:space="preserve">Figure </w:t>
      </w:r>
      <w:r>
        <w:fldChar w:fldCharType="begin"/>
      </w:r>
      <w:r>
        <w:instrText xml:space="preserve"> SEQ Figure \* ARABIC </w:instrText>
      </w:r>
      <w:r>
        <w:fldChar w:fldCharType="separate"/>
      </w:r>
      <w:r>
        <w:rPr>
          <w:noProof/>
        </w:rPr>
        <w:t>48</w:t>
      </w:r>
      <w:r>
        <w:fldChar w:fldCharType="end"/>
      </w:r>
      <w:r>
        <w:t>:Show the information</w:t>
      </w:r>
      <w:bookmarkEnd w:id="140"/>
    </w:p>
    <w:p w14:paraId="4E45F640" w14:textId="4C77C6EB" w:rsidR="00D15EA7" w:rsidRPr="00E64CCD" w:rsidRDefault="00E64CCD" w:rsidP="00E64CCD">
      <w:pPr>
        <w:pStyle w:val="ListParagraph"/>
        <w:numPr>
          <w:ilvl w:val="0"/>
          <w:numId w:val="14"/>
        </w:numPr>
        <w:jc w:val="lowKashida"/>
        <w:rPr>
          <w:rFonts w:asciiTheme="majorBidi" w:hAnsiTheme="majorBidi" w:cstheme="majorBidi"/>
          <w:sz w:val="24"/>
          <w:szCs w:val="24"/>
        </w:rPr>
      </w:pPr>
      <w:r w:rsidRPr="00E64CCD">
        <w:rPr>
          <w:rFonts w:asciiTheme="majorBidi" w:hAnsiTheme="majorBidi" w:cstheme="majorBidi"/>
          <w:sz w:val="24"/>
          <w:szCs w:val="24"/>
        </w:rPr>
        <w:t>But this type of attack will not work outside the scope of the network in which it happened. For example, if I open the normal Google, which is outside the disgraceful, and put the study on the right of Kali, of course, here it is turned on for us, but let us know that it is not safe. Or disgraceful see it as an unsafe site</w:t>
      </w:r>
    </w:p>
    <w:p w14:paraId="676A2B17" w14:textId="77777777" w:rsidR="00E64CCD" w:rsidRDefault="00E64CCD" w:rsidP="00E64CCD">
      <w:pPr>
        <w:keepNext/>
        <w:jc w:val="lowKashida"/>
      </w:pPr>
      <w:r>
        <w:rPr>
          <w:noProof/>
        </w:rPr>
        <w:drawing>
          <wp:inline distT="0" distB="0" distL="0" distR="0" wp14:anchorId="27E9A93E" wp14:editId="4A0E7C06">
            <wp:extent cx="5276190" cy="3133333"/>
            <wp:effectExtent l="0" t="0" r="1270" b="0"/>
            <wp:docPr id="39643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6308" name=""/>
                    <pic:cNvPicPr/>
                  </pic:nvPicPr>
                  <pic:blipFill>
                    <a:blip r:embed="rId99"/>
                    <a:stretch>
                      <a:fillRect/>
                    </a:stretch>
                  </pic:blipFill>
                  <pic:spPr>
                    <a:xfrm>
                      <a:off x="0" y="0"/>
                      <a:ext cx="5276190" cy="3133333"/>
                    </a:xfrm>
                    <a:prstGeom prst="rect">
                      <a:avLst/>
                    </a:prstGeom>
                  </pic:spPr>
                </pic:pic>
              </a:graphicData>
            </a:graphic>
          </wp:inline>
        </w:drawing>
      </w:r>
    </w:p>
    <w:p w14:paraId="69F92619" w14:textId="616E1F59" w:rsidR="00D15EA7" w:rsidRDefault="00E64CCD" w:rsidP="00E64CCD">
      <w:pPr>
        <w:pStyle w:val="Caption"/>
        <w:jc w:val="center"/>
        <w:rPr>
          <w:rFonts w:asciiTheme="majorBidi" w:hAnsiTheme="majorBidi" w:cstheme="majorBidi"/>
          <w:sz w:val="24"/>
          <w:szCs w:val="24"/>
        </w:rPr>
      </w:pPr>
      <w:bookmarkStart w:id="141" w:name="_Toc137670898"/>
      <w:r>
        <w:t xml:space="preserve">Figure </w:t>
      </w:r>
      <w:r>
        <w:fldChar w:fldCharType="begin"/>
      </w:r>
      <w:r>
        <w:instrText xml:space="preserve"> SEQ Figure \* ARABIC </w:instrText>
      </w:r>
      <w:r>
        <w:fldChar w:fldCharType="separate"/>
      </w:r>
      <w:r>
        <w:rPr>
          <w:noProof/>
        </w:rPr>
        <w:t>49</w:t>
      </w:r>
      <w:r>
        <w:fldChar w:fldCharType="end"/>
      </w:r>
      <w:r>
        <w:t>: show it is not secure</w:t>
      </w:r>
      <w:bookmarkEnd w:id="141"/>
    </w:p>
    <w:p w14:paraId="5CFA6E23" w14:textId="77777777" w:rsidR="00E64CCD" w:rsidRDefault="00E64CCD" w:rsidP="00E64CCD">
      <w:pPr>
        <w:keepNext/>
        <w:jc w:val="lowKashida"/>
      </w:pPr>
      <w:r>
        <w:rPr>
          <w:noProof/>
        </w:rPr>
        <w:drawing>
          <wp:inline distT="0" distB="0" distL="0" distR="0" wp14:anchorId="021EC748" wp14:editId="50B9B70C">
            <wp:extent cx="5276190" cy="4038095"/>
            <wp:effectExtent l="0" t="0" r="1270" b="635"/>
            <wp:docPr id="165671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6256" name="Picture 1" descr="A screenshot of a computer&#10;&#10;Description automatically generated"/>
                    <pic:cNvPicPr/>
                  </pic:nvPicPr>
                  <pic:blipFill>
                    <a:blip r:embed="rId100"/>
                    <a:stretch>
                      <a:fillRect/>
                    </a:stretch>
                  </pic:blipFill>
                  <pic:spPr>
                    <a:xfrm>
                      <a:off x="0" y="0"/>
                      <a:ext cx="5276190" cy="4038095"/>
                    </a:xfrm>
                    <a:prstGeom prst="rect">
                      <a:avLst/>
                    </a:prstGeom>
                  </pic:spPr>
                </pic:pic>
              </a:graphicData>
            </a:graphic>
          </wp:inline>
        </w:drawing>
      </w:r>
    </w:p>
    <w:p w14:paraId="164972DD" w14:textId="6EEF73DD" w:rsidR="00E64CCD" w:rsidRDefault="00E64CCD" w:rsidP="00E64CCD">
      <w:pPr>
        <w:pStyle w:val="Caption"/>
        <w:jc w:val="center"/>
        <w:rPr>
          <w:rFonts w:asciiTheme="majorBidi" w:hAnsiTheme="majorBidi" w:cstheme="majorBidi"/>
          <w:sz w:val="24"/>
          <w:szCs w:val="24"/>
        </w:rPr>
      </w:pPr>
      <w:bookmarkStart w:id="142" w:name="_Toc137670899"/>
      <w:r>
        <w:t xml:space="preserve">Figure </w:t>
      </w:r>
      <w:r>
        <w:fldChar w:fldCharType="begin"/>
      </w:r>
      <w:r>
        <w:instrText xml:space="preserve"> SEQ Figure \* ARABIC </w:instrText>
      </w:r>
      <w:r>
        <w:fldChar w:fldCharType="separate"/>
      </w:r>
      <w:r>
        <w:rPr>
          <w:noProof/>
        </w:rPr>
        <w:t>50</w:t>
      </w:r>
      <w:r>
        <w:fldChar w:fldCharType="end"/>
      </w:r>
      <w:r>
        <w:t>:cont...</w:t>
      </w:r>
      <w:bookmarkEnd w:id="142"/>
    </w:p>
    <w:p w14:paraId="4112B8AB" w14:textId="77777777" w:rsidR="00E64CCD" w:rsidRDefault="00E64CCD" w:rsidP="00E64CCD">
      <w:pPr>
        <w:keepNext/>
        <w:jc w:val="lowKashida"/>
      </w:pPr>
      <w:r>
        <w:rPr>
          <w:noProof/>
        </w:rPr>
        <w:drawing>
          <wp:inline distT="0" distB="0" distL="0" distR="0" wp14:anchorId="5421B240" wp14:editId="3D33A8D3">
            <wp:extent cx="5276190" cy="3047619"/>
            <wp:effectExtent l="0" t="0" r="1270" b="635"/>
            <wp:docPr id="176810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4321" name="Picture 1" descr="A screenshot of a computer&#10;&#10;Description automatically generated"/>
                    <pic:cNvPicPr/>
                  </pic:nvPicPr>
                  <pic:blipFill>
                    <a:blip r:embed="rId101"/>
                    <a:stretch>
                      <a:fillRect/>
                    </a:stretch>
                  </pic:blipFill>
                  <pic:spPr>
                    <a:xfrm>
                      <a:off x="0" y="0"/>
                      <a:ext cx="5276190" cy="3047619"/>
                    </a:xfrm>
                    <a:prstGeom prst="rect">
                      <a:avLst/>
                    </a:prstGeom>
                  </pic:spPr>
                </pic:pic>
              </a:graphicData>
            </a:graphic>
          </wp:inline>
        </w:drawing>
      </w:r>
    </w:p>
    <w:p w14:paraId="0FF6EA83" w14:textId="021D5579" w:rsidR="00E64CCD" w:rsidRDefault="00E64CCD" w:rsidP="00E64CCD">
      <w:pPr>
        <w:pStyle w:val="Caption"/>
        <w:jc w:val="center"/>
        <w:rPr>
          <w:rFonts w:asciiTheme="majorBidi" w:hAnsiTheme="majorBidi" w:cstheme="majorBidi"/>
          <w:sz w:val="24"/>
          <w:szCs w:val="24"/>
        </w:rPr>
      </w:pPr>
      <w:bookmarkStart w:id="143" w:name="_Toc137670900"/>
      <w:r>
        <w:t xml:space="preserve">Figure </w:t>
      </w:r>
      <w:r>
        <w:fldChar w:fldCharType="begin"/>
      </w:r>
      <w:r>
        <w:instrText xml:space="preserve"> SEQ Figure \* ARABIC </w:instrText>
      </w:r>
      <w:r>
        <w:fldChar w:fldCharType="separate"/>
      </w:r>
      <w:r>
        <w:rPr>
          <w:noProof/>
        </w:rPr>
        <w:t>51</w:t>
      </w:r>
      <w:r>
        <w:fldChar w:fldCharType="end"/>
      </w:r>
      <w:r>
        <w:t>:cont...</w:t>
      </w:r>
      <w:bookmarkEnd w:id="143"/>
    </w:p>
    <w:p w14:paraId="247ECDAE" w14:textId="77777777" w:rsidR="00E64CCD" w:rsidRDefault="00E64CCD" w:rsidP="00A2287A">
      <w:pPr>
        <w:jc w:val="lowKashida"/>
        <w:rPr>
          <w:rFonts w:asciiTheme="majorBidi" w:hAnsiTheme="majorBidi" w:cstheme="majorBidi"/>
          <w:sz w:val="24"/>
          <w:szCs w:val="24"/>
        </w:rPr>
      </w:pPr>
    </w:p>
    <w:p w14:paraId="5089114A" w14:textId="77777777" w:rsidR="00453221" w:rsidRPr="003D5E02" w:rsidRDefault="00453221" w:rsidP="00453221">
      <w:pPr>
        <w:pStyle w:val="Heading1"/>
        <w:numPr>
          <w:ilvl w:val="0"/>
          <w:numId w:val="10"/>
        </w:numPr>
        <w:spacing w:before="0"/>
        <w:rPr>
          <w:rFonts w:asciiTheme="majorBidi" w:hAnsiTheme="majorBidi"/>
          <w:sz w:val="28"/>
          <w:szCs w:val="28"/>
        </w:rPr>
      </w:pPr>
      <w:bookmarkStart w:id="144" w:name="_Toc137670847"/>
      <w:r w:rsidRPr="003D5E02">
        <w:rPr>
          <w:rFonts w:asciiTheme="majorBidi" w:hAnsiTheme="majorBidi"/>
          <w:sz w:val="28"/>
          <w:szCs w:val="28"/>
        </w:rPr>
        <w:t>Summary of conclusion reached</w:t>
      </w:r>
      <w:bookmarkEnd w:id="144"/>
      <w:r w:rsidRPr="003D5E02">
        <w:rPr>
          <w:rFonts w:asciiTheme="majorBidi" w:hAnsiTheme="majorBidi"/>
          <w:sz w:val="28"/>
          <w:szCs w:val="28"/>
        </w:rPr>
        <w:t xml:space="preserve"> </w:t>
      </w:r>
    </w:p>
    <w:p w14:paraId="35692824" w14:textId="1007B6B4" w:rsidR="00453221" w:rsidRPr="00453221" w:rsidRDefault="00453221" w:rsidP="00453221">
      <w:pPr>
        <w:ind w:firstLine="360"/>
        <w:jc w:val="lowKashida"/>
        <w:rPr>
          <w:rFonts w:asciiTheme="majorBidi" w:hAnsiTheme="majorBidi" w:cstheme="majorBidi"/>
          <w:sz w:val="24"/>
          <w:szCs w:val="24"/>
        </w:rPr>
      </w:pPr>
      <w:r w:rsidRPr="00453221">
        <w:rPr>
          <w:rFonts w:asciiTheme="majorBidi" w:hAnsiTheme="majorBidi" w:cstheme="majorBidi"/>
          <w:sz w:val="24"/>
          <w:szCs w:val="24"/>
        </w:rPr>
        <w:t>The results of the investigation support the assertion that employees should pay attention to the email sent to them as they are an entry point to SDAIA network resources and that the address sent from the email should be verified.</w:t>
      </w:r>
    </w:p>
    <w:p w14:paraId="1E35AD5E" w14:textId="77777777" w:rsidR="00453221" w:rsidRPr="003D5E02" w:rsidRDefault="00453221" w:rsidP="00453221">
      <w:pPr>
        <w:pStyle w:val="Heading2"/>
        <w:ind w:firstLine="360"/>
        <w:rPr>
          <w:rFonts w:asciiTheme="majorBidi" w:hAnsiTheme="majorBidi"/>
          <w:sz w:val="28"/>
          <w:szCs w:val="28"/>
        </w:rPr>
      </w:pPr>
      <w:bookmarkStart w:id="145" w:name="_Toc137670848"/>
      <w:r w:rsidRPr="003D5E02">
        <w:rPr>
          <w:rFonts w:asciiTheme="majorBidi" w:hAnsiTheme="majorBidi"/>
          <w:sz w:val="28"/>
          <w:szCs w:val="28"/>
        </w:rPr>
        <w:t>3.1 Expert opinion regarding findings</w:t>
      </w:r>
      <w:bookmarkEnd w:id="145"/>
      <w:r w:rsidRPr="003D5E02">
        <w:rPr>
          <w:rFonts w:asciiTheme="majorBidi" w:hAnsiTheme="majorBidi"/>
          <w:sz w:val="28"/>
          <w:szCs w:val="28"/>
        </w:rPr>
        <w:t xml:space="preserve"> </w:t>
      </w:r>
    </w:p>
    <w:p w14:paraId="0C48C326" w14:textId="0406B2D8" w:rsidR="00453221" w:rsidRPr="00453221" w:rsidRDefault="00453221" w:rsidP="00453221">
      <w:pPr>
        <w:ind w:firstLine="360"/>
        <w:jc w:val="lowKashida"/>
        <w:rPr>
          <w:rFonts w:asciiTheme="majorBidi" w:hAnsiTheme="majorBidi" w:cstheme="majorBidi"/>
          <w:sz w:val="24"/>
          <w:szCs w:val="24"/>
          <w:rtl/>
        </w:rPr>
      </w:pPr>
      <w:r w:rsidRPr="00453221">
        <w:rPr>
          <w:rFonts w:asciiTheme="majorBidi" w:hAnsiTheme="majorBidi" w:cstheme="majorBidi"/>
          <w:sz w:val="24"/>
          <w:szCs w:val="24"/>
        </w:rPr>
        <w:t>The investigation findings show that employees should be assured of verifying the messages sent to them and from what address the message was sent to avoid leakage of their data outside the SDAIA network.</w:t>
      </w:r>
    </w:p>
    <w:p w14:paraId="5E732DAB" w14:textId="77777777" w:rsidR="00453221" w:rsidRDefault="00453221" w:rsidP="00453221">
      <w:pPr>
        <w:rPr>
          <w:rFonts w:asciiTheme="majorBidi" w:hAnsiTheme="majorBidi" w:cstheme="majorBidi"/>
          <w:sz w:val="24"/>
          <w:szCs w:val="24"/>
          <w:rtl/>
        </w:rPr>
      </w:pPr>
      <w:r>
        <w:rPr>
          <w:rFonts w:asciiTheme="majorBidi" w:hAnsiTheme="majorBidi" w:cstheme="majorBidi"/>
          <w:sz w:val="24"/>
          <w:szCs w:val="24"/>
          <w:rtl/>
        </w:rPr>
        <w:br w:type="page"/>
      </w:r>
    </w:p>
    <w:p w14:paraId="6DF5D388" w14:textId="769EAB6A" w:rsidR="00453221" w:rsidRDefault="00453221" w:rsidP="00453221">
      <w:pPr>
        <w:pStyle w:val="Heading1"/>
        <w:jc w:val="center"/>
        <w:rPr>
          <w:rFonts w:asciiTheme="majorBidi" w:hAnsiTheme="majorBidi"/>
          <w:color w:val="1F3864" w:themeColor="accent1" w:themeShade="80"/>
          <w:u w:val="single"/>
        </w:rPr>
      </w:pPr>
      <w:bookmarkStart w:id="146" w:name="_Toc137670849"/>
      <w:r>
        <w:rPr>
          <w:rFonts w:asciiTheme="majorBidi" w:hAnsiTheme="majorBidi"/>
          <w:color w:val="1F3864" w:themeColor="accent1" w:themeShade="80"/>
          <w:u w:val="single"/>
        </w:rPr>
        <w:t>References</w:t>
      </w:r>
      <w:bookmarkEnd w:id="146"/>
    </w:p>
    <w:p w14:paraId="34403BCD" w14:textId="77777777" w:rsidR="00DD51CA" w:rsidRPr="00DD51CA" w:rsidRDefault="00DD51CA" w:rsidP="00DD51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
        <w:gridCol w:w="8140"/>
      </w:tblGrid>
      <w:tr w:rsidR="00410465" w14:paraId="1DD1209F" w14:textId="77777777" w:rsidTr="00DD51CA">
        <w:tc>
          <w:tcPr>
            <w:tcW w:w="496" w:type="dxa"/>
          </w:tcPr>
          <w:p w14:paraId="0DA765CE" w14:textId="0B0F10B3" w:rsidR="00410465" w:rsidRDefault="00410465" w:rsidP="00A2287A">
            <w:pPr>
              <w:jc w:val="lowKashida"/>
              <w:rPr>
                <w:rFonts w:asciiTheme="majorBidi" w:hAnsiTheme="majorBidi" w:cstheme="majorBidi"/>
                <w:sz w:val="24"/>
                <w:szCs w:val="24"/>
              </w:rPr>
            </w:pPr>
            <w:r>
              <w:rPr>
                <w:rFonts w:asciiTheme="majorBidi" w:hAnsiTheme="majorBidi" w:cstheme="majorBidi"/>
                <w:sz w:val="24"/>
                <w:szCs w:val="24"/>
              </w:rPr>
              <w:t>[1]</w:t>
            </w:r>
          </w:p>
        </w:tc>
        <w:tc>
          <w:tcPr>
            <w:tcW w:w="8140" w:type="dxa"/>
          </w:tcPr>
          <w:p w14:paraId="689BEB79" w14:textId="701E39A4" w:rsidR="00410465" w:rsidRDefault="00410465" w:rsidP="00410465">
            <w:pPr>
              <w:pStyle w:val="NormalWeb"/>
              <w:spacing w:before="0" w:beforeAutospacing="0" w:after="0" w:afterAutospacing="0" w:line="480" w:lineRule="auto"/>
              <w:ind w:left="720" w:hanging="720"/>
            </w:pPr>
            <w:r>
              <w:t xml:space="preserve">PROFESSOR.127.0.0.1. (2022, June 26). </w:t>
            </w:r>
            <w:r>
              <w:rPr>
                <w:i/>
                <w:iCs/>
              </w:rPr>
              <w:t>2.USING SETOOLKIT FOR PHISHING ATTACKS</w:t>
            </w:r>
            <w:r>
              <w:t xml:space="preserve"> [Video]. YouTube. </w:t>
            </w:r>
            <w:hyperlink r:id="rId102" w:history="1">
              <w:r w:rsidR="00DD51CA" w:rsidRPr="008F1ED2">
                <w:rPr>
                  <w:rStyle w:val="Hyperlink"/>
                </w:rPr>
                <w:t>https://www.youtube.com/watch?v=2zLmdXQitF4</w:t>
              </w:r>
            </w:hyperlink>
          </w:p>
          <w:p w14:paraId="69F958D0" w14:textId="6B7CEF30" w:rsidR="00DD51CA" w:rsidRPr="00410465" w:rsidRDefault="00DD51CA" w:rsidP="00410465">
            <w:pPr>
              <w:pStyle w:val="NormalWeb"/>
              <w:spacing w:before="0" w:beforeAutospacing="0" w:after="0" w:afterAutospacing="0" w:line="480" w:lineRule="auto"/>
              <w:ind w:left="720" w:hanging="720"/>
            </w:pPr>
          </w:p>
        </w:tc>
      </w:tr>
      <w:tr w:rsidR="00410465" w14:paraId="6F3AE5FC" w14:textId="77777777" w:rsidTr="00DD51CA">
        <w:tc>
          <w:tcPr>
            <w:tcW w:w="496" w:type="dxa"/>
          </w:tcPr>
          <w:p w14:paraId="7ADD2D4E" w14:textId="07CABC1D" w:rsidR="00410465" w:rsidRDefault="00410465" w:rsidP="00A2287A">
            <w:pPr>
              <w:jc w:val="lowKashida"/>
              <w:rPr>
                <w:rFonts w:asciiTheme="majorBidi" w:hAnsiTheme="majorBidi" w:cstheme="majorBidi"/>
                <w:sz w:val="24"/>
                <w:szCs w:val="24"/>
              </w:rPr>
            </w:pPr>
            <w:r>
              <w:rPr>
                <w:rFonts w:asciiTheme="majorBidi" w:hAnsiTheme="majorBidi" w:cstheme="majorBidi"/>
                <w:sz w:val="24"/>
                <w:szCs w:val="24"/>
              </w:rPr>
              <w:t>[2]</w:t>
            </w:r>
          </w:p>
        </w:tc>
        <w:tc>
          <w:tcPr>
            <w:tcW w:w="8140" w:type="dxa"/>
          </w:tcPr>
          <w:p w14:paraId="2653A1AE" w14:textId="7B0689C0" w:rsidR="00410465" w:rsidRDefault="00410465" w:rsidP="00410465">
            <w:pPr>
              <w:pStyle w:val="NormalWeb"/>
              <w:spacing w:before="0" w:beforeAutospacing="0" w:after="0" w:afterAutospacing="0" w:line="480" w:lineRule="auto"/>
              <w:ind w:left="720" w:hanging="720"/>
            </w:pPr>
            <w:proofErr w:type="spellStart"/>
            <w:r>
              <w:t>Shivanandhan</w:t>
            </w:r>
            <w:proofErr w:type="spellEnd"/>
            <w:r>
              <w:t xml:space="preserve">, M. (2022). How to Crack Passwords using John </w:t>
            </w:r>
            <w:proofErr w:type="gramStart"/>
            <w:r>
              <w:t>The</w:t>
            </w:r>
            <w:proofErr w:type="gramEnd"/>
            <w:r>
              <w:t xml:space="preserve"> Ripper – </w:t>
            </w:r>
            <w:proofErr w:type="spellStart"/>
            <w:r>
              <w:t>Pentesting</w:t>
            </w:r>
            <w:proofErr w:type="spellEnd"/>
            <w:r>
              <w:t xml:space="preserve"> Tutorial. </w:t>
            </w:r>
            <w:r>
              <w:rPr>
                <w:i/>
                <w:iCs/>
              </w:rPr>
              <w:t>freeCodeCamp.org</w:t>
            </w:r>
            <w:r>
              <w:t xml:space="preserve">. </w:t>
            </w:r>
            <w:hyperlink r:id="rId103" w:history="1">
              <w:r w:rsidR="00DD51CA" w:rsidRPr="008F1ED2">
                <w:rPr>
                  <w:rStyle w:val="Hyperlink"/>
                </w:rPr>
                <w:t>https://www.freecodecamp.org/news/crack-passwords-using-john-the-ripper-pentesting-tutorial/</w:t>
              </w:r>
            </w:hyperlink>
          </w:p>
          <w:p w14:paraId="121FF65C" w14:textId="7612D5B8" w:rsidR="00DD51CA" w:rsidRPr="00410465" w:rsidRDefault="00DD51CA" w:rsidP="00410465">
            <w:pPr>
              <w:pStyle w:val="NormalWeb"/>
              <w:spacing w:before="0" w:beforeAutospacing="0" w:after="0" w:afterAutospacing="0" w:line="480" w:lineRule="auto"/>
              <w:ind w:left="720" w:hanging="720"/>
            </w:pPr>
          </w:p>
        </w:tc>
      </w:tr>
      <w:tr w:rsidR="00410465" w14:paraId="190D4FD9" w14:textId="77777777" w:rsidTr="00DD51CA">
        <w:tc>
          <w:tcPr>
            <w:tcW w:w="496" w:type="dxa"/>
          </w:tcPr>
          <w:p w14:paraId="4195E816" w14:textId="195874DF" w:rsidR="00410465" w:rsidRDefault="00410465" w:rsidP="00A2287A">
            <w:pPr>
              <w:jc w:val="lowKashida"/>
              <w:rPr>
                <w:rFonts w:asciiTheme="majorBidi" w:hAnsiTheme="majorBidi" w:cstheme="majorBidi"/>
                <w:sz w:val="24"/>
                <w:szCs w:val="24"/>
              </w:rPr>
            </w:pPr>
            <w:r>
              <w:rPr>
                <w:rFonts w:asciiTheme="majorBidi" w:hAnsiTheme="majorBidi" w:cstheme="majorBidi"/>
                <w:sz w:val="24"/>
                <w:szCs w:val="24"/>
              </w:rPr>
              <w:t>[3]</w:t>
            </w:r>
          </w:p>
        </w:tc>
        <w:tc>
          <w:tcPr>
            <w:tcW w:w="8140" w:type="dxa"/>
          </w:tcPr>
          <w:p w14:paraId="0BB6B627" w14:textId="0C408A47" w:rsidR="00410465" w:rsidRDefault="00DD51CA" w:rsidP="00DD51CA">
            <w:pPr>
              <w:pStyle w:val="NormalWeb"/>
              <w:spacing w:before="0" w:beforeAutospacing="0" w:after="0" w:afterAutospacing="0" w:line="480" w:lineRule="auto"/>
              <w:ind w:left="720" w:hanging="720"/>
            </w:pPr>
            <w:r>
              <w:t xml:space="preserve">Pat. (n.d.). </w:t>
            </w:r>
            <w:r>
              <w:rPr>
                <w:i/>
                <w:iCs/>
              </w:rPr>
              <w:t xml:space="preserve">Getting Started </w:t>
            </w:r>
            <w:proofErr w:type="gramStart"/>
            <w:r>
              <w:rPr>
                <w:i/>
                <w:iCs/>
              </w:rPr>
              <w:t>With</w:t>
            </w:r>
            <w:proofErr w:type="gramEnd"/>
            <w:r>
              <w:rPr>
                <w:i/>
                <w:iCs/>
              </w:rPr>
              <w:t xml:space="preserve"> John The Ripper On Kali Linux – </w:t>
            </w:r>
            <w:proofErr w:type="spellStart"/>
            <w:r>
              <w:rPr>
                <w:i/>
                <w:iCs/>
              </w:rPr>
              <w:t>InfosecScout</w:t>
            </w:r>
            <w:proofErr w:type="spellEnd"/>
            <w:r>
              <w:t xml:space="preserve">. </w:t>
            </w:r>
            <w:hyperlink r:id="rId104" w:history="1">
              <w:r w:rsidRPr="008F1ED2">
                <w:rPr>
                  <w:rStyle w:val="Hyperlink"/>
                </w:rPr>
                <w:t>https://infosecscout.com/john-the-ripper-on-kali-linux/</w:t>
              </w:r>
            </w:hyperlink>
          </w:p>
          <w:p w14:paraId="2EF5716E" w14:textId="085BC9EA" w:rsidR="00DD51CA" w:rsidRPr="00DD51CA" w:rsidRDefault="00DD51CA" w:rsidP="00DD51CA">
            <w:pPr>
              <w:pStyle w:val="NormalWeb"/>
              <w:spacing w:before="0" w:beforeAutospacing="0" w:after="0" w:afterAutospacing="0" w:line="480" w:lineRule="auto"/>
              <w:ind w:left="720" w:hanging="720"/>
            </w:pPr>
          </w:p>
        </w:tc>
      </w:tr>
      <w:tr w:rsidR="00410465" w14:paraId="112C0E4F" w14:textId="77777777" w:rsidTr="00DD51CA">
        <w:tc>
          <w:tcPr>
            <w:tcW w:w="496" w:type="dxa"/>
          </w:tcPr>
          <w:p w14:paraId="2EBCE4DE" w14:textId="062A383D" w:rsidR="00410465" w:rsidRDefault="00410465" w:rsidP="00A2287A">
            <w:pPr>
              <w:jc w:val="lowKashida"/>
              <w:rPr>
                <w:rFonts w:asciiTheme="majorBidi" w:hAnsiTheme="majorBidi" w:cstheme="majorBidi"/>
                <w:sz w:val="24"/>
                <w:szCs w:val="24"/>
              </w:rPr>
            </w:pPr>
            <w:r>
              <w:rPr>
                <w:rFonts w:asciiTheme="majorBidi" w:hAnsiTheme="majorBidi" w:cstheme="majorBidi"/>
                <w:sz w:val="24"/>
                <w:szCs w:val="24"/>
              </w:rPr>
              <w:t>[4]</w:t>
            </w:r>
          </w:p>
        </w:tc>
        <w:tc>
          <w:tcPr>
            <w:tcW w:w="8140" w:type="dxa"/>
          </w:tcPr>
          <w:p w14:paraId="41552A2F" w14:textId="76D29519" w:rsidR="00410465" w:rsidRDefault="00DD51CA" w:rsidP="00DD51CA">
            <w:pPr>
              <w:pStyle w:val="NormalWeb"/>
              <w:spacing w:before="0" w:beforeAutospacing="0" w:after="0" w:afterAutospacing="0" w:line="480" w:lineRule="auto"/>
              <w:ind w:left="720" w:hanging="720"/>
            </w:pPr>
            <w:r>
              <w:rPr>
                <w:i/>
                <w:iCs/>
              </w:rPr>
              <w:t>MD5 Hash Generator</w:t>
            </w:r>
            <w:r>
              <w:t xml:space="preserve">. (n.d.). </w:t>
            </w:r>
            <w:hyperlink r:id="rId105" w:history="1">
              <w:r w:rsidRPr="008F1ED2">
                <w:rPr>
                  <w:rStyle w:val="Hyperlink"/>
                </w:rPr>
                <w:t>https://www.md5hashgenerator.com/</w:t>
              </w:r>
            </w:hyperlink>
            <w:r>
              <w:t xml:space="preserve"> </w:t>
            </w:r>
          </w:p>
          <w:p w14:paraId="1FA4D27F" w14:textId="0A6B82FC" w:rsidR="00DD51CA" w:rsidRPr="00DD51CA" w:rsidRDefault="00DD51CA" w:rsidP="00DD51CA">
            <w:pPr>
              <w:pStyle w:val="NormalWeb"/>
              <w:spacing w:before="0" w:beforeAutospacing="0" w:after="0" w:afterAutospacing="0" w:line="480" w:lineRule="auto"/>
              <w:ind w:left="720" w:hanging="720"/>
            </w:pPr>
          </w:p>
        </w:tc>
      </w:tr>
      <w:tr w:rsidR="00410465" w14:paraId="0B675731" w14:textId="77777777" w:rsidTr="00DD51CA">
        <w:tc>
          <w:tcPr>
            <w:tcW w:w="496" w:type="dxa"/>
          </w:tcPr>
          <w:p w14:paraId="622D9AB4" w14:textId="1C6935F2" w:rsidR="00410465" w:rsidRDefault="00410465" w:rsidP="00A2287A">
            <w:pPr>
              <w:jc w:val="lowKashida"/>
              <w:rPr>
                <w:rFonts w:asciiTheme="majorBidi" w:hAnsiTheme="majorBidi" w:cstheme="majorBidi"/>
                <w:sz w:val="24"/>
                <w:szCs w:val="24"/>
              </w:rPr>
            </w:pPr>
            <w:r>
              <w:rPr>
                <w:rFonts w:asciiTheme="majorBidi" w:hAnsiTheme="majorBidi" w:cstheme="majorBidi"/>
                <w:sz w:val="24"/>
                <w:szCs w:val="24"/>
              </w:rPr>
              <w:t>[5]</w:t>
            </w:r>
          </w:p>
        </w:tc>
        <w:tc>
          <w:tcPr>
            <w:tcW w:w="8140" w:type="dxa"/>
          </w:tcPr>
          <w:p w14:paraId="27BAB61C" w14:textId="09699E0E" w:rsidR="00410465" w:rsidRDefault="00DD51CA" w:rsidP="00DD51CA">
            <w:pPr>
              <w:pStyle w:val="NormalWeb"/>
              <w:spacing w:before="0" w:beforeAutospacing="0" w:after="0" w:afterAutospacing="0" w:line="480" w:lineRule="auto"/>
              <w:ind w:left="720" w:hanging="720"/>
            </w:pPr>
            <w:proofErr w:type="spellStart"/>
            <w:r>
              <w:t>Vojtko</w:t>
            </w:r>
            <w:proofErr w:type="spellEnd"/>
            <w:r>
              <w:t xml:space="preserve">, M. (2023, March 20). </w:t>
            </w:r>
            <w:r>
              <w:rPr>
                <w:i/>
                <w:iCs/>
              </w:rPr>
              <w:t>Everything You Need to Know About ARP Spoofing</w:t>
            </w:r>
            <w:r>
              <w:t xml:space="preserve">. Hashed Out by the SSL </w:t>
            </w:r>
            <w:proofErr w:type="spellStart"/>
            <w:r>
              <w:t>Store</w:t>
            </w:r>
            <w:r>
              <w:rPr>
                <w:vertAlign w:val="superscript"/>
              </w:rPr>
              <w:t>TM</w:t>
            </w:r>
            <w:proofErr w:type="spellEnd"/>
            <w:r>
              <w:t xml:space="preserve">. </w:t>
            </w:r>
            <w:hyperlink r:id="rId106" w:history="1">
              <w:r w:rsidRPr="008F1ED2">
                <w:rPr>
                  <w:rStyle w:val="Hyperlink"/>
                </w:rPr>
                <w:t>https://www.thesslstore.com/blog/everything-you-need-to-know-about-arp-spoofing/</w:t>
              </w:r>
            </w:hyperlink>
          </w:p>
          <w:p w14:paraId="0A94D977" w14:textId="6F632EFF" w:rsidR="00DD51CA" w:rsidRPr="00DD51CA" w:rsidRDefault="00DD51CA" w:rsidP="00DD51CA">
            <w:pPr>
              <w:pStyle w:val="NormalWeb"/>
              <w:spacing w:before="0" w:beforeAutospacing="0" w:after="0" w:afterAutospacing="0" w:line="480" w:lineRule="auto"/>
              <w:ind w:left="720" w:hanging="720"/>
            </w:pPr>
          </w:p>
        </w:tc>
      </w:tr>
      <w:tr w:rsidR="00410465" w14:paraId="69A7367E" w14:textId="77777777" w:rsidTr="00DD51CA">
        <w:tc>
          <w:tcPr>
            <w:tcW w:w="496" w:type="dxa"/>
          </w:tcPr>
          <w:p w14:paraId="1688A5AE" w14:textId="1EDAED1C" w:rsidR="00410465" w:rsidRDefault="00410465" w:rsidP="00A2287A">
            <w:pPr>
              <w:jc w:val="lowKashida"/>
              <w:rPr>
                <w:rFonts w:asciiTheme="majorBidi" w:hAnsiTheme="majorBidi" w:cstheme="majorBidi"/>
                <w:sz w:val="24"/>
                <w:szCs w:val="24"/>
              </w:rPr>
            </w:pPr>
            <w:r>
              <w:rPr>
                <w:rFonts w:asciiTheme="majorBidi" w:hAnsiTheme="majorBidi" w:cstheme="majorBidi"/>
                <w:sz w:val="24"/>
                <w:szCs w:val="24"/>
              </w:rPr>
              <w:t>[6]</w:t>
            </w:r>
          </w:p>
        </w:tc>
        <w:tc>
          <w:tcPr>
            <w:tcW w:w="8140" w:type="dxa"/>
          </w:tcPr>
          <w:p w14:paraId="171D896F" w14:textId="472DF39C" w:rsidR="00410465" w:rsidRDefault="00DD51CA" w:rsidP="00DD51CA">
            <w:pPr>
              <w:pStyle w:val="NormalWeb"/>
              <w:spacing w:before="0" w:beforeAutospacing="0" w:after="0" w:afterAutospacing="0" w:line="480" w:lineRule="auto"/>
              <w:ind w:left="720" w:hanging="720"/>
            </w:pPr>
            <w:r>
              <w:t xml:space="preserve">Chris Greer. (2021, December 9). </w:t>
            </w:r>
            <w:r>
              <w:rPr>
                <w:i/>
                <w:iCs/>
              </w:rPr>
              <w:t>How ARP Poisoning Works // Man-in-the-Middle</w:t>
            </w:r>
            <w:r>
              <w:t xml:space="preserve"> [Video]. YouTube. </w:t>
            </w:r>
            <w:hyperlink r:id="rId107" w:history="1">
              <w:r w:rsidRPr="008F1ED2">
                <w:rPr>
                  <w:rStyle w:val="Hyperlink"/>
                </w:rPr>
                <w:t>https://www.youtube.com/watch?v=cVTUeEoJgEg</w:t>
              </w:r>
            </w:hyperlink>
          </w:p>
          <w:p w14:paraId="1348C481" w14:textId="02B22CBB" w:rsidR="00DD51CA" w:rsidRPr="00DD51CA" w:rsidRDefault="00DD51CA" w:rsidP="00DD51CA">
            <w:pPr>
              <w:pStyle w:val="NormalWeb"/>
              <w:spacing w:before="0" w:beforeAutospacing="0" w:after="0" w:afterAutospacing="0" w:line="480" w:lineRule="auto"/>
              <w:ind w:left="720" w:hanging="720"/>
            </w:pPr>
          </w:p>
        </w:tc>
      </w:tr>
    </w:tbl>
    <w:p w14:paraId="76689C7B" w14:textId="77777777" w:rsidR="00E64CCD" w:rsidRDefault="00E64CCD" w:rsidP="00A2287A">
      <w:pPr>
        <w:jc w:val="lowKashida"/>
        <w:rPr>
          <w:rFonts w:asciiTheme="majorBidi" w:hAnsiTheme="majorBidi" w:cstheme="majorBidi"/>
          <w:sz w:val="24"/>
          <w:szCs w:val="24"/>
        </w:rPr>
      </w:pPr>
    </w:p>
    <w:p w14:paraId="3398F21D" w14:textId="77777777" w:rsidR="00E64CCD" w:rsidRDefault="00E64CCD" w:rsidP="00A2287A">
      <w:pPr>
        <w:jc w:val="lowKashida"/>
        <w:rPr>
          <w:rFonts w:asciiTheme="majorBidi" w:hAnsiTheme="majorBidi" w:cstheme="majorBidi"/>
          <w:sz w:val="24"/>
          <w:szCs w:val="24"/>
        </w:rPr>
      </w:pPr>
    </w:p>
    <w:p w14:paraId="486C54C1" w14:textId="77777777" w:rsidR="00D15EA7" w:rsidRPr="0070347A" w:rsidRDefault="00D15EA7" w:rsidP="00A2287A">
      <w:pPr>
        <w:jc w:val="lowKashida"/>
        <w:rPr>
          <w:rFonts w:asciiTheme="majorBidi" w:hAnsiTheme="majorBidi" w:cstheme="majorBidi"/>
          <w:sz w:val="24"/>
          <w:szCs w:val="24"/>
        </w:rPr>
      </w:pPr>
    </w:p>
    <w:sectPr w:rsidR="00D15EA7" w:rsidRPr="0070347A" w:rsidSect="007D23FC">
      <w:footerReference w:type="default" r:id="rId108"/>
      <w:pgSz w:w="12240" w:h="15840"/>
      <w:pgMar w:top="1440" w:right="1797" w:bottom="1440" w:left="179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53B6E" w14:textId="77777777" w:rsidR="002808B1" w:rsidRDefault="002808B1" w:rsidP="00E76DFB">
      <w:pPr>
        <w:spacing w:after="0" w:line="240" w:lineRule="auto"/>
      </w:pPr>
      <w:r>
        <w:separator/>
      </w:r>
    </w:p>
  </w:endnote>
  <w:endnote w:type="continuationSeparator" w:id="0">
    <w:p w14:paraId="1B285DA5" w14:textId="77777777" w:rsidR="002808B1" w:rsidRDefault="002808B1" w:rsidP="00E76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40320"/>
      <w:docPartObj>
        <w:docPartGallery w:val="Page Numbers (Bottom of Page)"/>
        <w:docPartUnique/>
      </w:docPartObj>
    </w:sdtPr>
    <w:sdtContent>
      <w:sdt>
        <w:sdtPr>
          <w:id w:val="1728636285"/>
          <w:docPartObj>
            <w:docPartGallery w:val="Page Numbers (Top of Page)"/>
            <w:docPartUnique/>
          </w:docPartObj>
        </w:sdtPr>
        <w:sdtContent>
          <w:p w14:paraId="7913F7B3" w14:textId="757D667E" w:rsidR="00E76DFB" w:rsidRDefault="00E76DF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9250B33" w14:textId="77777777" w:rsidR="00E76DFB" w:rsidRDefault="00E76D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C5E63" w14:textId="77777777" w:rsidR="002808B1" w:rsidRDefault="002808B1" w:rsidP="00E76DFB">
      <w:pPr>
        <w:spacing w:after="0" w:line="240" w:lineRule="auto"/>
      </w:pPr>
      <w:r>
        <w:separator/>
      </w:r>
    </w:p>
  </w:footnote>
  <w:footnote w:type="continuationSeparator" w:id="0">
    <w:p w14:paraId="6F15CCFF" w14:textId="77777777" w:rsidR="002808B1" w:rsidRDefault="002808B1" w:rsidP="00E76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D1839"/>
    <w:multiLevelType w:val="hybridMultilevel"/>
    <w:tmpl w:val="5FB63EA0"/>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A9407DF"/>
    <w:multiLevelType w:val="hybridMultilevel"/>
    <w:tmpl w:val="F1500BE0"/>
    <w:lvl w:ilvl="0" w:tplc="F432DA80">
      <w:start w:val="1"/>
      <w:numFmt w:val="bullet"/>
      <w:lvlText w:val=""/>
      <w:lvlJc w:val="left"/>
      <w:pPr>
        <w:ind w:left="72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F56FE9"/>
    <w:multiLevelType w:val="multilevel"/>
    <w:tmpl w:val="FE76B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EEE481D"/>
    <w:multiLevelType w:val="hybridMultilevel"/>
    <w:tmpl w:val="B78625C6"/>
    <w:lvl w:ilvl="0" w:tplc="F432DA80">
      <w:start w:val="1"/>
      <w:numFmt w:val="bullet"/>
      <w:lvlText w:val=""/>
      <w:lvlJc w:val="left"/>
      <w:pPr>
        <w:ind w:left="36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9436A2"/>
    <w:multiLevelType w:val="hybridMultilevel"/>
    <w:tmpl w:val="1A78E0C0"/>
    <w:lvl w:ilvl="0" w:tplc="F432DA80">
      <w:start w:val="1"/>
      <w:numFmt w:val="bullet"/>
      <w:lvlText w:val=""/>
      <w:lvlJc w:val="left"/>
      <w:pPr>
        <w:ind w:left="36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472530"/>
    <w:multiLevelType w:val="hybridMultilevel"/>
    <w:tmpl w:val="BE1827AE"/>
    <w:lvl w:ilvl="0" w:tplc="F432DA80">
      <w:start w:val="1"/>
      <w:numFmt w:val="bullet"/>
      <w:lvlText w:val=""/>
      <w:lvlJc w:val="left"/>
      <w:pPr>
        <w:ind w:left="72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0B170B"/>
    <w:multiLevelType w:val="multilevel"/>
    <w:tmpl w:val="FE76B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5620E0C"/>
    <w:multiLevelType w:val="multilevel"/>
    <w:tmpl w:val="FE76B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8CA3714"/>
    <w:multiLevelType w:val="hybridMultilevel"/>
    <w:tmpl w:val="09E616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0580DFD"/>
    <w:multiLevelType w:val="hybridMultilevel"/>
    <w:tmpl w:val="A1F01B1E"/>
    <w:lvl w:ilvl="0" w:tplc="F432DA80">
      <w:start w:val="1"/>
      <w:numFmt w:val="bullet"/>
      <w:lvlText w:val=""/>
      <w:lvlJc w:val="left"/>
      <w:pPr>
        <w:ind w:left="36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7B07"/>
    <w:multiLevelType w:val="hybridMultilevel"/>
    <w:tmpl w:val="5608EB4A"/>
    <w:lvl w:ilvl="0" w:tplc="F432DA80">
      <w:start w:val="1"/>
      <w:numFmt w:val="bullet"/>
      <w:lvlText w:val=""/>
      <w:lvlJc w:val="left"/>
      <w:pPr>
        <w:ind w:left="360" w:hanging="360"/>
      </w:pPr>
      <w:rPr>
        <w:rFonts w:ascii="Wingdings" w:hAnsi="Wingdings" w:hint="default"/>
        <w:color w:val="44546A" w:themeColor="text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9F441ED"/>
    <w:multiLevelType w:val="hybridMultilevel"/>
    <w:tmpl w:val="7FA689E6"/>
    <w:lvl w:ilvl="0" w:tplc="F432DA80">
      <w:start w:val="1"/>
      <w:numFmt w:val="bullet"/>
      <w:lvlText w:val=""/>
      <w:lvlJc w:val="left"/>
      <w:pPr>
        <w:ind w:left="36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523EC4"/>
    <w:multiLevelType w:val="multilevel"/>
    <w:tmpl w:val="FE76B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16D3BB7"/>
    <w:multiLevelType w:val="hybridMultilevel"/>
    <w:tmpl w:val="3244B49C"/>
    <w:lvl w:ilvl="0" w:tplc="F432DA80">
      <w:start w:val="1"/>
      <w:numFmt w:val="bullet"/>
      <w:lvlText w:val=""/>
      <w:lvlJc w:val="left"/>
      <w:pPr>
        <w:ind w:left="72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BD5CA9"/>
    <w:multiLevelType w:val="hybridMultilevel"/>
    <w:tmpl w:val="ABFE9FE2"/>
    <w:lvl w:ilvl="0" w:tplc="F432DA80">
      <w:start w:val="1"/>
      <w:numFmt w:val="bullet"/>
      <w:lvlText w:val=""/>
      <w:lvlJc w:val="left"/>
      <w:pPr>
        <w:ind w:left="720" w:hanging="360"/>
      </w:pPr>
      <w:rPr>
        <w:rFonts w:ascii="Wingdings" w:hAnsi="Wingdings"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0186043">
    <w:abstractNumId w:val="12"/>
  </w:num>
  <w:num w:numId="2" w16cid:durableId="1426028491">
    <w:abstractNumId w:val="8"/>
  </w:num>
  <w:num w:numId="3" w16cid:durableId="1726489910">
    <w:abstractNumId w:val="0"/>
  </w:num>
  <w:num w:numId="4" w16cid:durableId="733745708">
    <w:abstractNumId w:val="10"/>
  </w:num>
  <w:num w:numId="5" w16cid:durableId="1110780571">
    <w:abstractNumId w:val="4"/>
  </w:num>
  <w:num w:numId="6" w16cid:durableId="1054045023">
    <w:abstractNumId w:val="11"/>
  </w:num>
  <w:num w:numId="7" w16cid:durableId="747191435">
    <w:abstractNumId w:val="9"/>
  </w:num>
  <w:num w:numId="8" w16cid:durableId="1702125081">
    <w:abstractNumId w:val="3"/>
  </w:num>
  <w:num w:numId="9" w16cid:durableId="223152010">
    <w:abstractNumId w:val="7"/>
  </w:num>
  <w:num w:numId="10" w16cid:durableId="249509523">
    <w:abstractNumId w:val="2"/>
  </w:num>
  <w:num w:numId="11" w16cid:durableId="336418815">
    <w:abstractNumId w:val="1"/>
  </w:num>
  <w:num w:numId="12" w16cid:durableId="400374358">
    <w:abstractNumId w:val="5"/>
  </w:num>
  <w:num w:numId="13" w16cid:durableId="1555504989">
    <w:abstractNumId w:val="13"/>
  </w:num>
  <w:num w:numId="14" w16cid:durableId="420567102">
    <w:abstractNumId w:val="14"/>
  </w:num>
  <w:num w:numId="15" w16cid:durableId="66624788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فاطمه باقر بن جواد المطاوعه">
    <w15:presenceInfo w15:providerId="AD" w15:userId="S::219028760@student.kfu.edu.sa::bec076d6-651d-43a4-addd-7036c881b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DFB"/>
    <w:rsid w:val="00061582"/>
    <w:rsid w:val="000B57D6"/>
    <w:rsid w:val="000E415C"/>
    <w:rsid w:val="0010037D"/>
    <w:rsid w:val="001304AF"/>
    <w:rsid w:val="00162978"/>
    <w:rsid w:val="00166F9D"/>
    <w:rsid w:val="00172A7B"/>
    <w:rsid w:val="002808B1"/>
    <w:rsid w:val="002B7F86"/>
    <w:rsid w:val="00310D47"/>
    <w:rsid w:val="0035375D"/>
    <w:rsid w:val="003660C5"/>
    <w:rsid w:val="003707EC"/>
    <w:rsid w:val="0037219C"/>
    <w:rsid w:val="00383E60"/>
    <w:rsid w:val="003C2D21"/>
    <w:rsid w:val="003D5E02"/>
    <w:rsid w:val="00410465"/>
    <w:rsid w:val="00411F07"/>
    <w:rsid w:val="00445888"/>
    <w:rsid w:val="00453221"/>
    <w:rsid w:val="00475F8F"/>
    <w:rsid w:val="004B410A"/>
    <w:rsid w:val="004B6C28"/>
    <w:rsid w:val="0050446F"/>
    <w:rsid w:val="00507896"/>
    <w:rsid w:val="00560BF2"/>
    <w:rsid w:val="00580F18"/>
    <w:rsid w:val="005A4F4E"/>
    <w:rsid w:val="005A69BA"/>
    <w:rsid w:val="005E126E"/>
    <w:rsid w:val="005F1E30"/>
    <w:rsid w:val="00611177"/>
    <w:rsid w:val="00624160"/>
    <w:rsid w:val="006571C9"/>
    <w:rsid w:val="006C03D1"/>
    <w:rsid w:val="006D61E9"/>
    <w:rsid w:val="006D6A2F"/>
    <w:rsid w:val="0070347A"/>
    <w:rsid w:val="00731A7B"/>
    <w:rsid w:val="00765D0C"/>
    <w:rsid w:val="007C23A8"/>
    <w:rsid w:val="007D23FC"/>
    <w:rsid w:val="007F656F"/>
    <w:rsid w:val="008119FE"/>
    <w:rsid w:val="00835746"/>
    <w:rsid w:val="00846FE2"/>
    <w:rsid w:val="008B21A5"/>
    <w:rsid w:val="008C6FA6"/>
    <w:rsid w:val="00950AA2"/>
    <w:rsid w:val="00950B4B"/>
    <w:rsid w:val="009569A9"/>
    <w:rsid w:val="0096412E"/>
    <w:rsid w:val="009655F5"/>
    <w:rsid w:val="009B6504"/>
    <w:rsid w:val="00A2287A"/>
    <w:rsid w:val="00A453B2"/>
    <w:rsid w:val="00A45736"/>
    <w:rsid w:val="00AB629D"/>
    <w:rsid w:val="00B91337"/>
    <w:rsid w:val="00BA6CA1"/>
    <w:rsid w:val="00C07C33"/>
    <w:rsid w:val="00C83897"/>
    <w:rsid w:val="00CA2EBC"/>
    <w:rsid w:val="00CD74C0"/>
    <w:rsid w:val="00D15EA7"/>
    <w:rsid w:val="00DB3B96"/>
    <w:rsid w:val="00DD51CA"/>
    <w:rsid w:val="00E26BF7"/>
    <w:rsid w:val="00E32CF0"/>
    <w:rsid w:val="00E36B02"/>
    <w:rsid w:val="00E61FDB"/>
    <w:rsid w:val="00E64CCD"/>
    <w:rsid w:val="00E76DFB"/>
    <w:rsid w:val="00E92A78"/>
    <w:rsid w:val="00EB0D17"/>
    <w:rsid w:val="00EC760A"/>
    <w:rsid w:val="00EF162A"/>
    <w:rsid w:val="00F607BA"/>
    <w:rsid w:val="00FA685E"/>
    <w:rsid w:val="00FC34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CD5A7"/>
  <w15:chartTrackingRefBased/>
  <w15:docId w15:val="{F86BC074-C186-4D2A-91C5-446900E5E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221"/>
  </w:style>
  <w:style w:type="paragraph" w:styleId="Heading1">
    <w:name w:val="heading 1"/>
    <w:basedOn w:val="Normal"/>
    <w:next w:val="Normal"/>
    <w:link w:val="Heading1Char"/>
    <w:uiPriority w:val="9"/>
    <w:qFormat/>
    <w:rsid w:val="00E76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57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6D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6DFB"/>
    <w:pPr>
      <w:outlineLvl w:val="9"/>
    </w:pPr>
    <w:rPr>
      <w:kern w:val="0"/>
      <w14:ligatures w14:val="none"/>
    </w:rPr>
  </w:style>
  <w:style w:type="paragraph" w:styleId="Header">
    <w:name w:val="header"/>
    <w:basedOn w:val="Normal"/>
    <w:link w:val="HeaderChar"/>
    <w:uiPriority w:val="99"/>
    <w:unhideWhenUsed/>
    <w:rsid w:val="00E76DF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76DFB"/>
  </w:style>
  <w:style w:type="paragraph" w:styleId="Footer">
    <w:name w:val="footer"/>
    <w:basedOn w:val="Normal"/>
    <w:link w:val="FooterChar"/>
    <w:uiPriority w:val="99"/>
    <w:unhideWhenUsed/>
    <w:rsid w:val="00E76DF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76DFB"/>
  </w:style>
  <w:style w:type="character" w:customStyle="1" w:styleId="Heading2Char">
    <w:name w:val="Heading 2 Char"/>
    <w:basedOn w:val="DefaultParagraphFont"/>
    <w:link w:val="Heading2"/>
    <w:uiPriority w:val="9"/>
    <w:rsid w:val="00A4573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45736"/>
    <w:pPr>
      <w:spacing w:after="100"/>
    </w:pPr>
  </w:style>
  <w:style w:type="paragraph" w:styleId="TOC2">
    <w:name w:val="toc 2"/>
    <w:basedOn w:val="Normal"/>
    <w:next w:val="Normal"/>
    <w:autoRedefine/>
    <w:uiPriority w:val="39"/>
    <w:unhideWhenUsed/>
    <w:rsid w:val="00A45736"/>
    <w:pPr>
      <w:spacing w:after="100"/>
      <w:ind w:left="220"/>
    </w:pPr>
  </w:style>
  <w:style w:type="character" w:styleId="Hyperlink">
    <w:name w:val="Hyperlink"/>
    <w:basedOn w:val="DefaultParagraphFont"/>
    <w:uiPriority w:val="99"/>
    <w:unhideWhenUsed/>
    <w:rsid w:val="00A45736"/>
    <w:rPr>
      <w:color w:val="0563C1" w:themeColor="hyperlink"/>
      <w:u w:val="single"/>
    </w:rPr>
  </w:style>
  <w:style w:type="paragraph" w:styleId="ListParagraph">
    <w:name w:val="List Paragraph"/>
    <w:basedOn w:val="Normal"/>
    <w:uiPriority w:val="34"/>
    <w:qFormat/>
    <w:rsid w:val="007D23FC"/>
    <w:pPr>
      <w:ind w:left="720"/>
      <w:contextualSpacing/>
    </w:pPr>
  </w:style>
  <w:style w:type="paragraph" w:styleId="NoSpacing">
    <w:name w:val="No Spacing"/>
    <w:link w:val="NoSpacingChar"/>
    <w:uiPriority w:val="1"/>
    <w:qFormat/>
    <w:rsid w:val="007D23F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7D23FC"/>
    <w:rPr>
      <w:rFonts w:eastAsiaTheme="minorEastAsia"/>
      <w:kern w:val="0"/>
      <w14:ligatures w14:val="none"/>
    </w:rPr>
  </w:style>
  <w:style w:type="paragraph" w:styleId="Caption">
    <w:name w:val="caption"/>
    <w:basedOn w:val="Normal"/>
    <w:next w:val="Normal"/>
    <w:uiPriority w:val="35"/>
    <w:unhideWhenUsed/>
    <w:qFormat/>
    <w:rsid w:val="00E32C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46FE2"/>
    <w:pPr>
      <w:spacing w:after="0"/>
    </w:pPr>
  </w:style>
  <w:style w:type="paragraph" w:styleId="Title">
    <w:name w:val="Title"/>
    <w:basedOn w:val="Normal"/>
    <w:next w:val="Normal"/>
    <w:link w:val="TitleChar"/>
    <w:uiPriority w:val="10"/>
    <w:qFormat/>
    <w:rsid w:val="00FA6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685E"/>
    <w:rPr>
      <w:rFonts w:asciiTheme="majorHAnsi" w:eastAsiaTheme="majorEastAsia" w:hAnsiTheme="majorHAnsi" w:cstheme="majorBidi"/>
      <w:spacing w:val="-10"/>
      <w:kern w:val="28"/>
      <w:sz w:val="56"/>
      <w:szCs w:val="56"/>
    </w:rPr>
  </w:style>
  <w:style w:type="character" w:customStyle="1" w:styleId="ts-alignment-element">
    <w:name w:val="ts-alignment-element"/>
    <w:basedOn w:val="DefaultParagraphFont"/>
    <w:rsid w:val="00950AA2"/>
  </w:style>
  <w:style w:type="character" w:customStyle="1" w:styleId="ts-alignment-element-highlighted">
    <w:name w:val="ts-alignment-element-highlighted"/>
    <w:basedOn w:val="DefaultParagraphFont"/>
    <w:rsid w:val="00611177"/>
  </w:style>
  <w:style w:type="character" w:styleId="UnresolvedMention">
    <w:name w:val="Unresolved Mention"/>
    <w:basedOn w:val="DefaultParagraphFont"/>
    <w:uiPriority w:val="99"/>
    <w:semiHidden/>
    <w:unhideWhenUsed/>
    <w:rsid w:val="00410465"/>
    <w:rPr>
      <w:color w:val="605E5C"/>
      <w:shd w:val="clear" w:color="auto" w:fill="E1DFDD"/>
    </w:rPr>
  </w:style>
  <w:style w:type="paragraph" w:styleId="NormalWeb">
    <w:name w:val="Normal (Web)"/>
    <w:basedOn w:val="Normal"/>
    <w:uiPriority w:val="99"/>
    <w:unhideWhenUsed/>
    <w:rsid w:val="0041046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80769">
      <w:bodyDiv w:val="1"/>
      <w:marLeft w:val="0"/>
      <w:marRight w:val="0"/>
      <w:marTop w:val="0"/>
      <w:marBottom w:val="0"/>
      <w:divBdr>
        <w:top w:val="none" w:sz="0" w:space="0" w:color="auto"/>
        <w:left w:val="none" w:sz="0" w:space="0" w:color="auto"/>
        <w:bottom w:val="none" w:sz="0" w:space="0" w:color="auto"/>
        <w:right w:val="none" w:sz="0" w:space="0" w:color="auto"/>
      </w:divBdr>
      <w:divsChild>
        <w:div w:id="788009792">
          <w:marLeft w:val="0"/>
          <w:marRight w:val="0"/>
          <w:marTop w:val="0"/>
          <w:marBottom w:val="0"/>
          <w:divBdr>
            <w:top w:val="none" w:sz="0" w:space="0" w:color="auto"/>
            <w:left w:val="none" w:sz="0" w:space="0" w:color="auto"/>
            <w:bottom w:val="none" w:sz="0" w:space="0" w:color="auto"/>
            <w:right w:val="none" w:sz="0" w:space="0" w:color="auto"/>
          </w:divBdr>
          <w:divsChild>
            <w:div w:id="361908253">
              <w:marLeft w:val="0"/>
              <w:marRight w:val="0"/>
              <w:marTop w:val="0"/>
              <w:marBottom w:val="0"/>
              <w:divBdr>
                <w:top w:val="none" w:sz="0" w:space="0" w:color="auto"/>
                <w:left w:val="none" w:sz="0" w:space="0" w:color="auto"/>
                <w:bottom w:val="none" w:sz="0" w:space="0" w:color="auto"/>
                <w:right w:val="none" w:sz="0" w:space="0" w:color="auto"/>
              </w:divBdr>
              <w:divsChild>
                <w:div w:id="1724673426">
                  <w:marLeft w:val="0"/>
                  <w:marRight w:val="0"/>
                  <w:marTop w:val="0"/>
                  <w:marBottom w:val="0"/>
                  <w:divBdr>
                    <w:top w:val="none" w:sz="0" w:space="0" w:color="auto"/>
                    <w:left w:val="none" w:sz="0" w:space="0" w:color="auto"/>
                    <w:bottom w:val="none" w:sz="0" w:space="0" w:color="auto"/>
                    <w:right w:val="none" w:sz="0" w:space="0" w:color="auto"/>
                  </w:divBdr>
                  <w:divsChild>
                    <w:div w:id="207835875">
                      <w:marLeft w:val="0"/>
                      <w:marRight w:val="0"/>
                      <w:marTop w:val="0"/>
                      <w:marBottom w:val="0"/>
                      <w:divBdr>
                        <w:top w:val="none" w:sz="0" w:space="0" w:color="auto"/>
                        <w:left w:val="none" w:sz="0" w:space="0" w:color="auto"/>
                        <w:bottom w:val="none" w:sz="0" w:space="0" w:color="auto"/>
                        <w:right w:val="none" w:sz="0" w:space="0" w:color="auto"/>
                      </w:divBdr>
                      <w:divsChild>
                        <w:div w:id="1483085616">
                          <w:marLeft w:val="0"/>
                          <w:marRight w:val="0"/>
                          <w:marTop w:val="0"/>
                          <w:marBottom w:val="0"/>
                          <w:divBdr>
                            <w:top w:val="none" w:sz="0" w:space="0" w:color="auto"/>
                            <w:left w:val="none" w:sz="0" w:space="0" w:color="auto"/>
                            <w:bottom w:val="none" w:sz="0" w:space="0" w:color="auto"/>
                            <w:right w:val="none" w:sz="0" w:space="0" w:color="auto"/>
                          </w:divBdr>
                          <w:divsChild>
                            <w:div w:id="855273118">
                              <w:marLeft w:val="0"/>
                              <w:marRight w:val="0"/>
                              <w:marTop w:val="0"/>
                              <w:marBottom w:val="0"/>
                              <w:divBdr>
                                <w:top w:val="none" w:sz="0" w:space="0" w:color="auto"/>
                                <w:left w:val="none" w:sz="0" w:space="0" w:color="auto"/>
                                <w:bottom w:val="none" w:sz="0" w:space="0" w:color="auto"/>
                                <w:right w:val="none" w:sz="0" w:space="0" w:color="auto"/>
                              </w:divBdr>
                              <w:divsChild>
                                <w:div w:id="1059213079">
                                  <w:marLeft w:val="0"/>
                                  <w:marRight w:val="0"/>
                                  <w:marTop w:val="0"/>
                                  <w:marBottom w:val="0"/>
                                  <w:divBdr>
                                    <w:top w:val="none" w:sz="0" w:space="0" w:color="auto"/>
                                    <w:left w:val="none" w:sz="0" w:space="0" w:color="auto"/>
                                    <w:bottom w:val="none" w:sz="0" w:space="0" w:color="auto"/>
                                    <w:right w:val="none" w:sz="0" w:space="0" w:color="auto"/>
                                  </w:divBdr>
                                  <w:divsChild>
                                    <w:div w:id="25447751">
                                      <w:marLeft w:val="0"/>
                                      <w:marRight w:val="0"/>
                                      <w:marTop w:val="0"/>
                                      <w:marBottom w:val="0"/>
                                      <w:divBdr>
                                        <w:top w:val="none" w:sz="0" w:space="0" w:color="auto"/>
                                        <w:left w:val="none" w:sz="0" w:space="0" w:color="auto"/>
                                        <w:bottom w:val="none" w:sz="0" w:space="0" w:color="auto"/>
                                        <w:right w:val="none" w:sz="0" w:space="0" w:color="auto"/>
                                      </w:divBdr>
                                      <w:divsChild>
                                        <w:div w:id="2099598605">
                                          <w:marLeft w:val="0"/>
                                          <w:marRight w:val="0"/>
                                          <w:marTop w:val="0"/>
                                          <w:marBottom w:val="0"/>
                                          <w:divBdr>
                                            <w:top w:val="none" w:sz="0" w:space="0" w:color="auto"/>
                                            <w:left w:val="none" w:sz="0" w:space="0" w:color="auto"/>
                                            <w:bottom w:val="none" w:sz="0" w:space="0" w:color="auto"/>
                                            <w:right w:val="none" w:sz="0" w:space="0" w:color="auto"/>
                                          </w:divBdr>
                                          <w:divsChild>
                                            <w:div w:id="1369262482">
                                              <w:marLeft w:val="0"/>
                                              <w:marRight w:val="0"/>
                                              <w:marTop w:val="0"/>
                                              <w:marBottom w:val="0"/>
                                              <w:divBdr>
                                                <w:top w:val="none" w:sz="0" w:space="0" w:color="auto"/>
                                                <w:left w:val="none" w:sz="0" w:space="0" w:color="auto"/>
                                                <w:bottom w:val="none" w:sz="0" w:space="0" w:color="auto"/>
                                                <w:right w:val="none" w:sz="0" w:space="0" w:color="auto"/>
                                              </w:divBdr>
                                              <w:divsChild>
                                                <w:div w:id="2068458167">
                                                  <w:marLeft w:val="0"/>
                                                  <w:marRight w:val="0"/>
                                                  <w:marTop w:val="0"/>
                                                  <w:marBottom w:val="0"/>
                                                  <w:divBdr>
                                                    <w:top w:val="none" w:sz="0" w:space="0" w:color="auto"/>
                                                    <w:left w:val="none" w:sz="0" w:space="0" w:color="auto"/>
                                                    <w:bottom w:val="none" w:sz="0" w:space="0" w:color="auto"/>
                                                    <w:right w:val="none" w:sz="0" w:space="0" w:color="auto"/>
                                                  </w:divBdr>
                                                  <w:divsChild>
                                                    <w:div w:id="1925070549">
                                                      <w:marLeft w:val="0"/>
                                                      <w:marRight w:val="0"/>
                                                      <w:marTop w:val="0"/>
                                                      <w:marBottom w:val="0"/>
                                                      <w:divBdr>
                                                        <w:top w:val="none" w:sz="0" w:space="0" w:color="auto"/>
                                                        <w:left w:val="none" w:sz="0" w:space="0" w:color="auto"/>
                                                        <w:bottom w:val="none" w:sz="0" w:space="0" w:color="auto"/>
                                                        <w:right w:val="none" w:sz="0" w:space="0" w:color="auto"/>
                                                      </w:divBdr>
                                                      <w:divsChild>
                                                        <w:div w:id="536281631">
                                                          <w:marLeft w:val="0"/>
                                                          <w:marRight w:val="0"/>
                                                          <w:marTop w:val="0"/>
                                                          <w:marBottom w:val="0"/>
                                                          <w:divBdr>
                                                            <w:top w:val="none" w:sz="0" w:space="0" w:color="auto"/>
                                                            <w:left w:val="none" w:sz="0" w:space="0" w:color="auto"/>
                                                            <w:bottom w:val="none" w:sz="0" w:space="0" w:color="auto"/>
                                                            <w:right w:val="none" w:sz="0" w:space="0" w:color="auto"/>
                                                          </w:divBdr>
                                                          <w:divsChild>
                                                            <w:div w:id="2336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5785889">
      <w:bodyDiv w:val="1"/>
      <w:marLeft w:val="0"/>
      <w:marRight w:val="0"/>
      <w:marTop w:val="0"/>
      <w:marBottom w:val="0"/>
      <w:divBdr>
        <w:top w:val="none" w:sz="0" w:space="0" w:color="auto"/>
        <w:left w:val="none" w:sz="0" w:space="0" w:color="auto"/>
        <w:bottom w:val="none" w:sz="0" w:space="0" w:color="auto"/>
        <w:right w:val="none" w:sz="0" w:space="0" w:color="auto"/>
      </w:divBdr>
      <w:divsChild>
        <w:div w:id="709643757">
          <w:marLeft w:val="0"/>
          <w:marRight w:val="0"/>
          <w:marTop w:val="0"/>
          <w:marBottom w:val="0"/>
          <w:divBdr>
            <w:top w:val="none" w:sz="0" w:space="0" w:color="auto"/>
            <w:left w:val="none" w:sz="0" w:space="0" w:color="auto"/>
            <w:bottom w:val="none" w:sz="0" w:space="0" w:color="auto"/>
            <w:right w:val="none" w:sz="0" w:space="0" w:color="auto"/>
          </w:divBdr>
          <w:divsChild>
            <w:div w:id="993486052">
              <w:marLeft w:val="0"/>
              <w:marRight w:val="0"/>
              <w:marTop w:val="0"/>
              <w:marBottom w:val="0"/>
              <w:divBdr>
                <w:top w:val="none" w:sz="0" w:space="0" w:color="auto"/>
                <w:left w:val="none" w:sz="0" w:space="0" w:color="auto"/>
                <w:bottom w:val="none" w:sz="0" w:space="0" w:color="auto"/>
                <w:right w:val="none" w:sz="0" w:space="0" w:color="auto"/>
              </w:divBdr>
              <w:divsChild>
                <w:div w:id="1433935388">
                  <w:marLeft w:val="0"/>
                  <w:marRight w:val="0"/>
                  <w:marTop w:val="0"/>
                  <w:marBottom w:val="0"/>
                  <w:divBdr>
                    <w:top w:val="none" w:sz="0" w:space="0" w:color="auto"/>
                    <w:left w:val="none" w:sz="0" w:space="0" w:color="auto"/>
                    <w:bottom w:val="none" w:sz="0" w:space="0" w:color="auto"/>
                    <w:right w:val="none" w:sz="0" w:space="0" w:color="auto"/>
                  </w:divBdr>
                  <w:divsChild>
                    <w:div w:id="133375221">
                      <w:marLeft w:val="0"/>
                      <w:marRight w:val="0"/>
                      <w:marTop w:val="0"/>
                      <w:marBottom w:val="0"/>
                      <w:divBdr>
                        <w:top w:val="none" w:sz="0" w:space="0" w:color="auto"/>
                        <w:left w:val="none" w:sz="0" w:space="0" w:color="auto"/>
                        <w:bottom w:val="none" w:sz="0" w:space="0" w:color="auto"/>
                        <w:right w:val="none" w:sz="0" w:space="0" w:color="auto"/>
                      </w:divBdr>
                      <w:divsChild>
                        <w:div w:id="2084133414">
                          <w:marLeft w:val="0"/>
                          <w:marRight w:val="0"/>
                          <w:marTop w:val="0"/>
                          <w:marBottom w:val="0"/>
                          <w:divBdr>
                            <w:top w:val="none" w:sz="0" w:space="0" w:color="auto"/>
                            <w:left w:val="none" w:sz="0" w:space="0" w:color="auto"/>
                            <w:bottom w:val="none" w:sz="0" w:space="0" w:color="auto"/>
                            <w:right w:val="none" w:sz="0" w:space="0" w:color="auto"/>
                          </w:divBdr>
                          <w:divsChild>
                            <w:div w:id="1173758908">
                              <w:marLeft w:val="0"/>
                              <w:marRight w:val="0"/>
                              <w:marTop w:val="0"/>
                              <w:marBottom w:val="0"/>
                              <w:divBdr>
                                <w:top w:val="none" w:sz="0" w:space="0" w:color="auto"/>
                                <w:left w:val="none" w:sz="0" w:space="0" w:color="auto"/>
                                <w:bottom w:val="none" w:sz="0" w:space="0" w:color="auto"/>
                                <w:right w:val="none" w:sz="0" w:space="0" w:color="auto"/>
                              </w:divBdr>
                              <w:divsChild>
                                <w:div w:id="2029406155">
                                  <w:marLeft w:val="0"/>
                                  <w:marRight w:val="0"/>
                                  <w:marTop w:val="0"/>
                                  <w:marBottom w:val="0"/>
                                  <w:divBdr>
                                    <w:top w:val="none" w:sz="0" w:space="0" w:color="auto"/>
                                    <w:left w:val="none" w:sz="0" w:space="0" w:color="auto"/>
                                    <w:bottom w:val="none" w:sz="0" w:space="0" w:color="auto"/>
                                    <w:right w:val="none" w:sz="0" w:space="0" w:color="auto"/>
                                  </w:divBdr>
                                  <w:divsChild>
                                    <w:div w:id="450782278">
                                      <w:marLeft w:val="0"/>
                                      <w:marRight w:val="0"/>
                                      <w:marTop w:val="0"/>
                                      <w:marBottom w:val="0"/>
                                      <w:divBdr>
                                        <w:top w:val="none" w:sz="0" w:space="0" w:color="auto"/>
                                        <w:left w:val="none" w:sz="0" w:space="0" w:color="auto"/>
                                        <w:bottom w:val="none" w:sz="0" w:space="0" w:color="auto"/>
                                        <w:right w:val="none" w:sz="0" w:space="0" w:color="auto"/>
                                      </w:divBdr>
                                      <w:divsChild>
                                        <w:div w:id="1037462546">
                                          <w:marLeft w:val="0"/>
                                          <w:marRight w:val="0"/>
                                          <w:marTop w:val="0"/>
                                          <w:marBottom w:val="0"/>
                                          <w:divBdr>
                                            <w:top w:val="none" w:sz="0" w:space="0" w:color="auto"/>
                                            <w:left w:val="none" w:sz="0" w:space="0" w:color="auto"/>
                                            <w:bottom w:val="none" w:sz="0" w:space="0" w:color="auto"/>
                                            <w:right w:val="none" w:sz="0" w:space="0" w:color="auto"/>
                                          </w:divBdr>
                                          <w:divsChild>
                                            <w:div w:id="954869551">
                                              <w:marLeft w:val="0"/>
                                              <w:marRight w:val="0"/>
                                              <w:marTop w:val="0"/>
                                              <w:marBottom w:val="0"/>
                                              <w:divBdr>
                                                <w:top w:val="none" w:sz="0" w:space="0" w:color="auto"/>
                                                <w:left w:val="none" w:sz="0" w:space="0" w:color="auto"/>
                                                <w:bottom w:val="none" w:sz="0" w:space="0" w:color="auto"/>
                                                <w:right w:val="none" w:sz="0" w:space="0" w:color="auto"/>
                                              </w:divBdr>
                                              <w:divsChild>
                                                <w:div w:id="1037924896">
                                                  <w:marLeft w:val="0"/>
                                                  <w:marRight w:val="0"/>
                                                  <w:marTop w:val="0"/>
                                                  <w:marBottom w:val="0"/>
                                                  <w:divBdr>
                                                    <w:top w:val="none" w:sz="0" w:space="0" w:color="auto"/>
                                                    <w:left w:val="none" w:sz="0" w:space="0" w:color="auto"/>
                                                    <w:bottom w:val="none" w:sz="0" w:space="0" w:color="auto"/>
                                                    <w:right w:val="none" w:sz="0" w:space="0" w:color="auto"/>
                                                  </w:divBdr>
                                                  <w:divsChild>
                                                    <w:div w:id="825055423">
                                                      <w:marLeft w:val="0"/>
                                                      <w:marRight w:val="0"/>
                                                      <w:marTop w:val="0"/>
                                                      <w:marBottom w:val="0"/>
                                                      <w:divBdr>
                                                        <w:top w:val="none" w:sz="0" w:space="0" w:color="auto"/>
                                                        <w:left w:val="none" w:sz="0" w:space="0" w:color="auto"/>
                                                        <w:bottom w:val="none" w:sz="0" w:space="0" w:color="auto"/>
                                                        <w:right w:val="none" w:sz="0" w:space="0" w:color="auto"/>
                                                      </w:divBdr>
                                                      <w:divsChild>
                                                        <w:div w:id="151408994">
                                                          <w:marLeft w:val="0"/>
                                                          <w:marRight w:val="0"/>
                                                          <w:marTop w:val="0"/>
                                                          <w:marBottom w:val="0"/>
                                                          <w:divBdr>
                                                            <w:top w:val="none" w:sz="0" w:space="0" w:color="auto"/>
                                                            <w:left w:val="none" w:sz="0" w:space="0" w:color="auto"/>
                                                            <w:bottom w:val="none" w:sz="0" w:space="0" w:color="auto"/>
                                                            <w:right w:val="none" w:sz="0" w:space="0" w:color="auto"/>
                                                          </w:divBdr>
                                                          <w:divsChild>
                                                            <w:div w:id="4402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7889596">
      <w:bodyDiv w:val="1"/>
      <w:marLeft w:val="0"/>
      <w:marRight w:val="0"/>
      <w:marTop w:val="0"/>
      <w:marBottom w:val="0"/>
      <w:divBdr>
        <w:top w:val="none" w:sz="0" w:space="0" w:color="auto"/>
        <w:left w:val="none" w:sz="0" w:space="0" w:color="auto"/>
        <w:bottom w:val="none" w:sz="0" w:space="0" w:color="auto"/>
        <w:right w:val="none" w:sz="0" w:space="0" w:color="auto"/>
      </w:divBdr>
    </w:div>
    <w:div w:id="537158065">
      <w:bodyDiv w:val="1"/>
      <w:marLeft w:val="0"/>
      <w:marRight w:val="0"/>
      <w:marTop w:val="0"/>
      <w:marBottom w:val="0"/>
      <w:divBdr>
        <w:top w:val="none" w:sz="0" w:space="0" w:color="auto"/>
        <w:left w:val="none" w:sz="0" w:space="0" w:color="auto"/>
        <w:bottom w:val="none" w:sz="0" w:space="0" w:color="auto"/>
        <w:right w:val="none" w:sz="0" w:space="0" w:color="auto"/>
      </w:divBdr>
    </w:div>
    <w:div w:id="550724795">
      <w:bodyDiv w:val="1"/>
      <w:marLeft w:val="0"/>
      <w:marRight w:val="0"/>
      <w:marTop w:val="0"/>
      <w:marBottom w:val="0"/>
      <w:divBdr>
        <w:top w:val="none" w:sz="0" w:space="0" w:color="auto"/>
        <w:left w:val="none" w:sz="0" w:space="0" w:color="auto"/>
        <w:bottom w:val="none" w:sz="0" w:space="0" w:color="auto"/>
        <w:right w:val="none" w:sz="0" w:space="0" w:color="auto"/>
      </w:divBdr>
    </w:div>
    <w:div w:id="635064044">
      <w:bodyDiv w:val="1"/>
      <w:marLeft w:val="0"/>
      <w:marRight w:val="0"/>
      <w:marTop w:val="0"/>
      <w:marBottom w:val="0"/>
      <w:divBdr>
        <w:top w:val="none" w:sz="0" w:space="0" w:color="auto"/>
        <w:left w:val="none" w:sz="0" w:space="0" w:color="auto"/>
        <w:bottom w:val="none" w:sz="0" w:space="0" w:color="auto"/>
        <w:right w:val="none" w:sz="0" w:space="0" w:color="auto"/>
      </w:divBdr>
    </w:div>
    <w:div w:id="660474658">
      <w:bodyDiv w:val="1"/>
      <w:marLeft w:val="0"/>
      <w:marRight w:val="0"/>
      <w:marTop w:val="0"/>
      <w:marBottom w:val="0"/>
      <w:divBdr>
        <w:top w:val="none" w:sz="0" w:space="0" w:color="auto"/>
        <w:left w:val="none" w:sz="0" w:space="0" w:color="auto"/>
        <w:bottom w:val="none" w:sz="0" w:space="0" w:color="auto"/>
        <w:right w:val="none" w:sz="0" w:space="0" w:color="auto"/>
      </w:divBdr>
      <w:divsChild>
        <w:div w:id="1588421093">
          <w:marLeft w:val="0"/>
          <w:marRight w:val="0"/>
          <w:marTop w:val="0"/>
          <w:marBottom w:val="0"/>
          <w:divBdr>
            <w:top w:val="none" w:sz="0" w:space="0" w:color="auto"/>
            <w:left w:val="none" w:sz="0" w:space="0" w:color="auto"/>
            <w:bottom w:val="none" w:sz="0" w:space="0" w:color="auto"/>
            <w:right w:val="none" w:sz="0" w:space="0" w:color="auto"/>
          </w:divBdr>
          <w:divsChild>
            <w:div w:id="592394386">
              <w:marLeft w:val="0"/>
              <w:marRight w:val="0"/>
              <w:marTop w:val="0"/>
              <w:marBottom w:val="0"/>
              <w:divBdr>
                <w:top w:val="none" w:sz="0" w:space="0" w:color="auto"/>
                <w:left w:val="none" w:sz="0" w:space="0" w:color="auto"/>
                <w:bottom w:val="none" w:sz="0" w:space="0" w:color="auto"/>
                <w:right w:val="none" w:sz="0" w:space="0" w:color="auto"/>
              </w:divBdr>
              <w:divsChild>
                <w:div w:id="610942918">
                  <w:marLeft w:val="0"/>
                  <w:marRight w:val="0"/>
                  <w:marTop w:val="0"/>
                  <w:marBottom w:val="0"/>
                  <w:divBdr>
                    <w:top w:val="none" w:sz="0" w:space="0" w:color="auto"/>
                    <w:left w:val="none" w:sz="0" w:space="0" w:color="auto"/>
                    <w:bottom w:val="none" w:sz="0" w:space="0" w:color="auto"/>
                    <w:right w:val="none" w:sz="0" w:space="0" w:color="auto"/>
                  </w:divBdr>
                  <w:divsChild>
                    <w:div w:id="516038305">
                      <w:marLeft w:val="0"/>
                      <w:marRight w:val="0"/>
                      <w:marTop w:val="0"/>
                      <w:marBottom w:val="0"/>
                      <w:divBdr>
                        <w:top w:val="none" w:sz="0" w:space="0" w:color="auto"/>
                        <w:left w:val="none" w:sz="0" w:space="0" w:color="auto"/>
                        <w:bottom w:val="none" w:sz="0" w:space="0" w:color="auto"/>
                        <w:right w:val="none" w:sz="0" w:space="0" w:color="auto"/>
                      </w:divBdr>
                      <w:divsChild>
                        <w:div w:id="2068216194">
                          <w:marLeft w:val="0"/>
                          <w:marRight w:val="0"/>
                          <w:marTop w:val="0"/>
                          <w:marBottom w:val="0"/>
                          <w:divBdr>
                            <w:top w:val="none" w:sz="0" w:space="0" w:color="auto"/>
                            <w:left w:val="none" w:sz="0" w:space="0" w:color="auto"/>
                            <w:bottom w:val="none" w:sz="0" w:space="0" w:color="auto"/>
                            <w:right w:val="none" w:sz="0" w:space="0" w:color="auto"/>
                          </w:divBdr>
                          <w:divsChild>
                            <w:div w:id="1030372933">
                              <w:marLeft w:val="0"/>
                              <w:marRight w:val="0"/>
                              <w:marTop w:val="0"/>
                              <w:marBottom w:val="0"/>
                              <w:divBdr>
                                <w:top w:val="none" w:sz="0" w:space="0" w:color="auto"/>
                                <w:left w:val="none" w:sz="0" w:space="0" w:color="auto"/>
                                <w:bottom w:val="none" w:sz="0" w:space="0" w:color="auto"/>
                                <w:right w:val="none" w:sz="0" w:space="0" w:color="auto"/>
                              </w:divBdr>
                              <w:divsChild>
                                <w:div w:id="1328241478">
                                  <w:marLeft w:val="0"/>
                                  <w:marRight w:val="0"/>
                                  <w:marTop w:val="0"/>
                                  <w:marBottom w:val="0"/>
                                  <w:divBdr>
                                    <w:top w:val="none" w:sz="0" w:space="0" w:color="auto"/>
                                    <w:left w:val="none" w:sz="0" w:space="0" w:color="auto"/>
                                    <w:bottom w:val="none" w:sz="0" w:space="0" w:color="auto"/>
                                    <w:right w:val="none" w:sz="0" w:space="0" w:color="auto"/>
                                  </w:divBdr>
                                  <w:divsChild>
                                    <w:div w:id="894781811">
                                      <w:marLeft w:val="0"/>
                                      <w:marRight w:val="0"/>
                                      <w:marTop w:val="0"/>
                                      <w:marBottom w:val="0"/>
                                      <w:divBdr>
                                        <w:top w:val="none" w:sz="0" w:space="0" w:color="auto"/>
                                        <w:left w:val="none" w:sz="0" w:space="0" w:color="auto"/>
                                        <w:bottom w:val="none" w:sz="0" w:space="0" w:color="auto"/>
                                        <w:right w:val="none" w:sz="0" w:space="0" w:color="auto"/>
                                      </w:divBdr>
                                      <w:divsChild>
                                        <w:div w:id="1125079805">
                                          <w:marLeft w:val="0"/>
                                          <w:marRight w:val="0"/>
                                          <w:marTop w:val="0"/>
                                          <w:marBottom w:val="0"/>
                                          <w:divBdr>
                                            <w:top w:val="none" w:sz="0" w:space="0" w:color="auto"/>
                                            <w:left w:val="none" w:sz="0" w:space="0" w:color="auto"/>
                                            <w:bottom w:val="none" w:sz="0" w:space="0" w:color="auto"/>
                                            <w:right w:val="none" w:sz="0" w:space="0" w:color="auto"/>
                                          </w:divBdr>
                                          <w:divsChild>
                                            <w:div w:id="154422279">
                                              <w:marLeft w:val="0"/>
                                              <w:marRight w:val="0"/>
                                              <w:marTop w:val="0"/>
                                              <w:marBottom w:val="0"/>
                                              <w:divBdr>
                                                <w:top w:val="none" w:sz="0" w:space="0" w:color="auto"/>
                                                <w:left w:val="none" w:sz="0" w:space="0" w:color="auto"/>
                                                <w:bottom w:val="none" w:sz="0" w:space="0" w:color="auto"/>
                                                <w:right w:val="none" w:sz="0" w:space="0" w:color="auto"/>
                                              </w:divBdr>
                                              <w:divsChild>
                                                <w:div w:id="1920286975">
                                                  <w:marLeft w:val="0"/>
                                                  <w:marRight w:val="0"/>
                                                  <w:marTop w:val="0"/>
                                                  <w:marBottom w:val="0"/>
                                                  <w:divBdr>
                                                    <w:top w:val="none" w:sz="0" w:space="0" w:color="auto"/>
                                                    <w:left w:val="none" w:sz="0" w:space="0" w:color="auto"/>
                                                    <w:bottom w:val="none" w:sz="0" w:space="0" w:color="auto"/>
                                                    <w:right w:val="none" w:sz="0" w:space="0" w:color="auto"/>
                                                  </w:divBdr>
                                                  <w:divsChild>
                                                    <w:div w:id="1296063474">
                                                      <w:marLeft w:val="0"/>
                                                      <w:marRight w:val="0"/>
                                                      <w:marTop w:val="0"/>
                                                      <w:marBottom w:val="0"/>
                                                      <w:divBdr>
                                                        <w:top w:val="none" w:sz="0" w:space="0" w:color="auto"/>
                                                        <w:left w:val="none" w:sz="0" w:space="0" w:color="auto"/>
                                                        <w:bottom w:val="none" w:sz="0" w:space="0" w:color="auto"/>
                                                        <w:right w:val="none" w:sz="0" w:space="0" w:color="auto"/>
                                                      </w:divBdr>
                                                      <w:divsChild>
                                                        <w:div w:id="598610230">
                                                          <w:marLeft w:val="0"/>
                                                          <w:marRight w:val="0"/>
                                                          <w:marTop w:val="0"/>
                                                          <w:marBottom w:val="0"/>
                                                          <w:divBdr>
                                                            <w:top w:val="none" w:sz="0" w:space="0" w:color="auto"/>
                                                            <w:left w:val="none" w:sz="0" w:space="0" w:color="auto"/>
                                                            <w:bottom w:val="none" w:sz="0" w:space="0" w:color="auto"/>
                                                            <w:right w:val="none" w:sz="0" w:space="0" w:color="auto"/>
                                                          </w:divBdr>
                                                          <w:divsChild>
                                                            <w:div w:id="3844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5783521">
      <w:bodyDiv w:val="1"/>
      <w:marLeft w:val="0"/>
      <w:marRight w:val="0"/>
      <w:marTop w:val="0"/>
      <w:marBottom w:val="0"/>
      <w:divBdr>
        <w:top w:val="none" w:sz="0" w:space="0" w:color="auto"/>
        <w:left w:val="none" w:sz="0" w:space="0" w:color="auto"/>
        <w:bottom w:val="none" w:sz="0" w:space="0" w:color="auto"/>
        <w:right w:val="none" w:sz="0" w:space="0" w:color="auto"/>
      </w:divBdr>
      <w:divsChild>
        <w:div w:id="1594241716">
          <w:marLeft w:val="0"/>
          <w:marRight w:val="0"/>
          <w:marTop w:val="0"/>
          <w:marBottom w:val="0"/>
          <w:divBdr>
            <w:top w:val="none" w:sz="0" w:space="0" w:color="auto"/>
            <w:left w:val="none" w:sz="0" w:space="0" w:color="auto"/>
            <w:bottom w:val="none" w:sz="0" w:space="0" w:color="auto"/>
            <w:right w:val="none" w:sz="0" w:space="0" w:color="auto"/>
          </w:divBdr>
          <w:divsChild>
            <w:div w:id="1736467392">
              <w:marLeft w:val="0"/>
              <w:marRight w:val="0"/>
              <w:marTop w:val="0"/>
              <w:marBottom w:val="0"/>
              <w:divBdr>
                <w:top w:val="none" w:sz="0" w:space="0" w:color="auto"/>
                <w:left w:val="none" w:sz="0" w:space="0" w:color="auto"/>
                <w:bottom w:val="none" w:sz="0" w:space="0" w:color="auto"/>
                <w:right w:val="none" w:sz="0" w:space="0" w:color="auto"/>
              </w:divBdr>
              <w:divsChild>
                <w:div w:id="1931961240">
                  <w:marLeft w:val="0"/>
                  <w:marRight w:val="0"/>
                  <w:marTop w:val="0"/>
                  <w:marBottom w:val="0"/>
                  <w:divBdr>
                    <w:top w:val="none" w:sz="0" w:space="0" w:color="auto"/>
                    <w:left w:val="none" w:sz="0" w:space="0" w:color="auto"/>
                    <w:bottom w:val="none" w:sz="0" w:space="0" w:color="auto"/>
                    <w:right w:val="none" w:sz="0" w:space="0" w:color="auto"/>
                  </w:divBdr>
                  <w:divsChild>
                    <w:div w:id="256596641">
                      <w:marLeft w:val="0"/>
                      <w:marRight w:val="0"/>
                      <w:marTop w:val="0"/>
                      <w:marBottom w:val="0"/>
                      <w:divBdr>
                        <w:top w:val="none" w:sz="0" w:space="0" w:color="auto"/>
                        <w:left w:val="none" w:sz="0" w:space="0" w:color="auto"/>
                        <w:bottom w:val="none" w:sz="0" w:space="0" w:color="auto"/>
                        <w:right w:val="none" w:sz="0" w:space="0" w:color="auto"/>
                      </w:divBdr>
                      <w:divsChild>
                        <w:div w:id="1115443343">
                          <w:marLeft w:val="0"/>
                          <w:marRight w:val="0"/>
                          <w:marTop w:val="0"/>
                          <w:marBottom w:val="0"/>
                          <w:divBdr>
                            <w:top w:val="none" w:sz="0" w:space="0" w:color="auto"/>
                            <w:left w:val="none" w:sz="0" w:space="0" w:color="auto"/>
                            <w:bottom w:val="none" w:sz="0" w:space="0" w:color="auto"/>
                            <w:right w:val="none" w:sz="0" w:space="0" w:color="auto"/>
                          </w:divBdr>
                          <w:divsChild>
                            <w:div w:id="288168133">
                              <w:marLeft w:val="0"/>
                              <w:marRight w:val="0"/>
                              <w:marTop w:val="0"/>
                              <w:marBottom w:val="0"/>
                              <w:divBdr>
                                <w:top w:val="none" w:sz="0" w:space="0" w:color="auto"/>
                                <w:left w:val="none" w:sz="0" w:space="0" w:color="auto"/>
                                <w:bottom w:val="none" w:sz="0" w:space="0" w:color="auto"/>
                                <w:right w:val="none" w:sz="0" w:space="0" w:color="auto"/>
                              </w:divBdr>
                              <w:divsChild>
                                <w:div w:id="1919054273">
                                  <w:marLeft w:val="0"/>
                                  <w:marRight w:val="0"/>
                                  <w:marTop w:val="0"/>
                                  <w:marBottom w:val="0"/>
                                  <w:divBdr>
                                    <w:top w:val="none" w:sz="0" w:space="0" w:color="auto"/>
                                    <w:left w:val="none" w:sz="0" w:space="0" w:color="auto"/>
                                    <w:bottom w:val="none" w:sz="0" w:space="0" w:color="auto"/>
                                    <w:right w:val="none" w:sz="0" w:space="0" w:color="auto"/>
                                  </w:divBdr>
                                  <w:divsChild>
                                    <w:div w:id="688071679">
                                      <w:marLeft w:val="0"/>
                                      <w:marRight w:val="0"/>
                                      <w:marTop w:val="0"/>
                                      <w:marBottom w:val="0"/>
                                      <w:divBdr>
                                        <w:top w:val="none" w:sz="0" w:space="0" w:color="auto"/>
                                        <w:left w:val="none" w:sz="0" w:space="0" w:color="auto"/>
                                        <w:bottom w:val="none" w:sz="0" w:space="0" w:color="auto"/>
                                        <w:right w:val="none" w:sz="0" w:space="0" w:color="auto"/>
                                      </w:divBdr>
                                      <w:divsChild>
                                        <w:div w:id="2109504568">
                                          <w:marLeft w:val="0"/>
                                          <w:marRight w:val="0"/>
                                          <w:marTop w:val="0"/>
                                          <w:marBottom w:val="0"/>
                                          <w:divBdr>
                                            <w:top w:val="none" w:sz="0" w:space="0" w:color="auto"/>
                                            <w:left w:val="none" w:sz="0" w:space="0" w:color="auto"/>
                                            <w:bottom w:val="none" w:sz="0" w:space="0" w:color="auto"/>
                                            <w:right w:val="none" w:sz="0" w:space="0" w:color="auto"/>
                                          </w:divBdr>
                                          <w:divsChild>
                                            <w:div w:id="355621290">
                                              <w:marLeft w:val="0"/>
                                              <w:marRight w:val="0"/>
                                              <w:marTop w:val="0"/>
                                              <w:marBottom w:val="0"/>
                                              <w:divBdr>
                                                <w:top w:val="none" w:sz="0" w:space="0" w:color="auto"/>
                                                <w:left w:val="none" w:sz="0" w:space="0" w:color="auto"/>
                                                <w:bottom w:val="none" w:sz="0" w:space="0" w:color="auto"/>
                                                <w:right w:val="none" w:sz="0" w:space="0" w:color="auto"/>
                                              </w:divBdr>
                                              <w:divsChild>
                                                <w:div w:id="436024628">
                                                  <w:marLeft w:val="0"/>
                                                  <w:marRight w:val="0"/>
                                                  <w:marTop w:val="0"/>
                                                  <w:marBottom w:val="0"/>
                                                  <w:divBdr>
                                                    <w:top w:val="none" w:sz="0" w:space="0" w:color="auto"/>
                                                    <w:left w:val="none" w:sz="0" w:space="0" w:color="auto"/>
                                                    <w:bottom w:val="none" w:sz="0" w:space="0" w:color="auto"/>
                                                    <w:right w:val="none" w:sz="0" w:space="0" w:color="auto"/>
                                                  </w:divBdr>
                                                  <w:divsChild>
                                                    <w:div w:id="1504392046">
                                                      <w:marLeft w:val="0"/>
                                                      <w:marRight w:val="0"/>
                                                      <w:marTop w:val="0"/>
                                                      <w:marBottom w:val="0"/>
                                                      <w:divBdr>
                                                        <w:top w:val="none" w:sz="0" w:space="0" w:color="auto"/>
                                                        <w:left w:val="none" w:sz="0" w:space="0" w:color="auto"/>
                                                        <w:bottom w:val="none" w:sz="0" w:space="0" w:color="auto"/>
                                                        <w:right w:val="none" w:sz="0" w:space="0" w:color="auto"/>
                                                      </w:divBdr>
                                                      <w:divsChild>
                                                        <w:div w:id="602080579">
                                                          <w:marLeft w:val="0"/>
                                                          <w:marRight w:val="0"/>
                                                          <w:marTop w:val="0"/>
                                                          <w:marBottom w:val="0"/>
                                                          <w:divBdr>
                                                            <w:top w:val="none" w:sz="0" w:space="0" w:color="auto"/>
                                                            <w:left w:val="none" w:sz="0" w:space="0" w:color="auto"/>
                                                            <w:bottom w:val="none" w:sz="0" w:space="0" w:color="auto"/>
                                                            <w:right w:val="none" w:sz="0" w:space="0" w:color="auto"/>
                                                          </w:divBdr>
                                                          <w:divsChild>
                                                            <w:div w:id="10359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8124334">
      <w:bodyDiv w:val="1"/>
      <w:marLeft w:val="0"/>
      <w:marRight w:val="0"/>
      <w:marTop w:val="0"/>
      <w:marBottom w:val="0"/>
      <w:divBdr>
        <w:top w:val="none" w:sz="0" w:space="0" w:color="auto"/>
        <w:left w:val="none" w:sz="0" w:space="0" w:color="auto"/>
        <w:bottom w:val="none" w:sz="0" w:space="0" w:color="auto"/>
        <w:right w:val="none" w:sz="0" w:space="0" w:color="auto"/>
      </w:divBdr>
      <w:divsChild>
        <w:div w:id="1573197010">
          <w:marLeft w:val="0"/>
          <w:marRight w:val="0"/>
          <w:marTop w:val="0"/>
          <w:marBottom w:val="0"/>
          <w:divBdr>
            <w:top w:val="none" w:sz="0" w:space="0" w:color="auto"/>
            <w:left w:val="none" w:sz="0" w:space="0" w:color="auto"/>
            <w:bottom w:val="none" w:sz="0" w:space="0" w:color="auto"/>
            <w:right w:val="none" w:sz="0" w:space="0" w:color="auto"/>
          </w:divBdr>
          <w:divsChild>
            <w:div w:id="237135778">
              <w:marLeft w:val="0"/>
              <w:marRight w:val="0"/>
              <w:marTop w:val="0"/>
              <w:marBottom w:val="0"/>
              <w:divBdr>
                <w:top w:val="none" w:sz="0" w:space="0" w:color="auto"/>
                <w:left w:val="none" w:sz="0" w:space="0" w:color="auto"/>
                <w:bottom w:val="none" w:sz="0" w:space="0" w:color="auto"/>
                <w:right w:val="none" w:sz="0" w:space="0" w:color="auto"/>
              </w:divBdr>
              <w:divsChild>
                <w:div w:id="1991277794">
                  <w:marLeft w:val="0"/>
                  <w:marRight w:val="0"/>
                  <w:marTop w:val="0"/>
                  <w:marBottom w:val="0"/>
                  <w:divBdr>
                    <w:top w:val="none" w:sz="0" w:space="0" w:color="auto"/>
                    <w:left w:val="none" w:sz="0" w:space="0" w:color="auto"/>
                    <w:bottom w:val="none" w:sz="0" w:space="0" w:color="auto"/>
                    <w:right w:val="none" w:sz="0" w:space="0" w:color="auto"/>
                  </w:divBdr>
                  <w:divsChild>
                    <w:div w:id="1981574645">
                      <w:marLeft w:val="0"/>
                      <w:marRight w:val="0"/>
                      <w:marTop w:val="0"/>
                      <w:marBottom w:val="0"/>
                      <w:divBdr>
                        <w:top w:val="none" w:sz="0" w:space="0" w:color="auto"/>
                        <w:left w:val="none" w:sz="0" w:space="0" w:color="auto"/>
                        <w:bottom w:val="none" w:sz="0" w:space="0" w:color="auto"/>
                        <w:right w:val="none" w:sz="0" w:space="0" w:color="auto"/>
                      </w:divBdr>
                      <w:divsChild>
                        <w:div w:id="381750433">
                          <w:marLeft w:val="0"/>
                          <w:marRight w:val="0"/>
                          <w:marTop w:val="0"/>
                          <w:marBottom w:val="0"/>
                          <w:divBdr>
                            <w:top w:val="none" w:sz="0" w:space="0" w:color="auto"/>
                            <w:left w:val="none" w:sz="0" w:space="0" w:color="auto"/>
                            <w:bottom w:val="none" w:sz="0" w:space="0" w:color="auto"/>
                            <w:right w:val="none" w:sz="0" w:space="0" w:color="auto"/>
                          </w:divBdr>
                          <w:divsChild>
                            <w:div w:id="1404065098">
                              <w:marLeft w:val="0"/>
                              <w:marRight w:val="0"/>
                              <w:marTop w:val="0"/>
                              <w:marBottom w:val="0"/>
                              <w:divBdr>
                                <w:top w:val="none" w:sz="0" w:space="0" w:color="auto"/>
                                <w:left w:val="none" w:sz="0" w:space="0" w:color="auto"/>
                                <w:bottom w:val="none" w:sz="0" w:space="0" w:color="auto"/>
                                <w:right w:val="none" w:sz="0" w:space="0" w:color="auto"/>
                              </w:divBdr>
                              <w:divsChild>
                                <w:div w:id="691538660">
                                  <w:marLeft w:val="0"/>
                                  <w:marRight w:val="0"/>
                                  <w:marTop w:val="0"/>
                                  <w:marBottom w:val="0"/>
                                  <w:divBdr>
                                    <w:top w:val="none" w:sz="0" w:space="0" w:color="auto"/>
                                    <w:left w:val="none" w:sz="0" w:space="0" w:color="auto"/>
                                    <w:bottom w:val="none" w:sz="0" w:space="0" w:color="auto"/>
                                    <w:right w:val="none" w:sz="0" w:space="0" w:color="auto"/>
                                  </w:divBdr>
                                  <w:divsChild>
                                    <w:div w:id="1241869617">
                                      <w:marLeft w:val="0"/>
                                      <w:marRight w:val="0"/>
                                      <w:marTop w:val="0"/>
                                      <w:marBottom w:val="0"/>
                                      <w:divBdr>
                                        <w:top w:val="none" w:sz="0" w:space="0" w:color="auto"/>
                                        <w:left w:val="none" w:sz="0" w:space="0" w:color="auto"/>
                                        <w:bottom w:val="none" w:sz="0" w:space="0" w:color="auto"/>
                                        <w:right w:val="none" w:sz="0" w:space="0" w:color="auto"/>
                                      </w:divBdr>
                                      <w:divsChild>
                                        <w:div w:id="1334605260">
                                          <w:marLeft w:val="0"/>
                                          <w:marRight w:val="0"/>
                                          <w:marTop w:val="0"/>
                                          <w:marBottom w:val="0"/>
                                          <w:divBdr>
                                            <w:top w:val="none" w:sz="0" w:space="0" w:color="auto"/>
                                            <w:left w:val="none" w:sz="0" w:space="0" w:color="auto"/>
                                            <w:bottom w:val="none" w:sz="0" w:space="0" w:color="auto"/>
                                            <w:right w:val="none" w:sz="0" w:space="0" w:color="auto"/>
                                          </w:divBdr>
                                          <w:divsChild>
                                            <w:div w:id="19475898">
                                              <w:marLeft w:val="0"/>
                                              <w:marRight w:val="0"/>
                                              <w:marTop w:val="0"/>
                                              <w:marBottom w:val="0"/>
                                              <w:divBdr>
                                                <w:top w:val="none" w:sz="0" w:space="0" w:color="auto"/>
                                                <w:left w:val="none" w:sz="0" w:space="0" w:color="auto"/>
                                                <w:bottom w:val="none" w:sz="0" w:space="0" w:color="auto"/>
                                                <w:right w:val="none" w:sz="0" w:space="0" w:color="auto"/>
                                              </w:divBdr>
                                              <w:divsChild>
                                                <w:div w:id="699936287">
                                                  <w:marLeft w:val="0"/>
                                                  <w:marRight w:val="0"/>
                                                  <w:marTop w:val="0"/>
                                                  <w:marBottom w:val="0"/>
                                                  <w:divBdr>
                                                    <w:top w:val="none" w:sz="0" w:space="0" w:color="auto"/>
                                                    <w:left w:val="none" w:sz="0" w:space="0" w:color="auto"/>
                                                    <w:bottom w:val="none" w:sz="0" w:space="0" w:color="auto"/>
                                                    <w:right w:val="none" w:sz="0" w:space="0" w:color="auto"/>
                                                  </w:divBdr>
                                                  <w:divsChild>
                                                    <w:div w:id="1220362899">
                                                      <w:marLeft w:val="0"/>
                                                      <w:marRight w:val="0"/>
                                                      <w:marTop w:val="0"/>
                                                      <w:marBottom w:val="0"/>
                                                      <w:divBdr>
                                                        <w:top w:val="none" w:sz="0" w:space="0" w:color="auto"/>
                                                        <w:left w:val="none" w:sz="0" w:space="0" w:color="auto"/>
                                                        <w:bottom w:val="none" w:sz="0" w:space="0" w:color="auto"/>
                                                        <w:right w:val="none" w:sz="0" w:space="0" w:color="auto"/>
                                                      </w:divBdr>
                                                      <w:divsChild>
                                                        <w:div w:id="1430467149">
                                                          <w:marLeft w:val="0"/>
                                                          <w:marRight w:val="0"/>
                                                          <w:marTop w:val="0"/>
                                                          <w:marBottom w:val="0"/>
                                                          <w:divBdr>
                                                            <w:top w:val="none" w:sz="0" w:space="0" w:color="auto"/>
                                                            <w:left w:val="none" w:sz="0" w:space="0" w:color="auto"/>
                                                            <w:bottom w:val="none" w:sz="0" w:space="0" w:color="auto"/>
                                                            <w:right w:val="none" w:sz="0" w:space="0" w:color="auto"/>
                                                          </w:divBdr>
                                                          <w:divsChild>
                                                            <w:div w:id="1390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8200317">
      <w:bodyDiv w:val="1"/>
      <w:marLeft w:val="0"/>
      <w:marRight w:val="0"/>
      <w:marTop w:val="0"/>
      <w:marBottom w:val="0"/>
      <w:divBdr>
        <w:top w:val="none" w:sz="0" w:space="0" w:color="auto"/>
        <w:left w:val="none" w:sz="0" w:space="0" w:color="auto"/>
        <w:bottom w:val="none" w:sz="0" w:space="0" w:color="auto"/>
        <w:right w:val="none" w:sz="0" w:space="0" w:color="auto"/>
      </w:divBdr>
      <w:divsChild>
        <w:div w:id="2081706024">
          <w:marLeft w:val="0"/>
          <w:marRight w:val="0"/>
          <w:marTop w:val="0"/>
          <w:marBottom w:val="0"/>
          <w:divBdr>
            <w:top w:val="none" w:sz="0" w:space="0" w:color="auto"/>
            <w:left w:val="none" w:sz="0" w:space="0" w:color="auto"/>
            <w:bottom w:val="none" w:sz="0" w:space="0" w:color="auto"/>
            <w:right w:val="none" w:sz="0" w:space="0" w:color="auto"/>
          </w:divBdr>
          <w:divsChild>
            <w:div w:id="1201161474">
              <w:marLeft w:val="0"/>
              <w:marRight w:val="0"/>
              <w:marTop w:val="0"/>
              <w:marBottom w:val="0"/>
              <w:divBdr>
                <w:top w:val="none" w:sz="0" w:space="0" w:color="auto"/>
                <w:left w:val="none" w:sz="0" w:space="0" w:color="auto"/>
                <w:bottom w:val="none" w:sz="0" w:space="0" w:color="auto"/>
                <w:right w:val="none" w:sz="0" w:space="0" w:color="auto"/>
              </w:divBdr>
              <w:divsChild>
                <w:div w:id="177887190">
                  <w:marLeft w:val="0"/>
                  <w:marRight w:val="0"/>
                  <w:marTop w:val="0"/>
                  <w:marBottom w:val="0"/>
                  <w:divBdr>
                    <w:top w:val="none" w:sz="0" w:space="0" w:color="auto"/>
                    <w:left w:val="none" w:sz="0" w:space="0" w:color="auto"/>
                    <w:bottom w:val="none" w:sz="0" w:space="0" w:color="auto"/>
                    <w:right w:val="none" w:sz="0" w:space="0" w:color="auto"/>
                  </w:divBdr>
                  <w:divsChild>
                    <w:div w:id="2125267628">
                      <w:marLeft w:val="0"/>
                      <w:marRight w:val="0"/>
                      <w:marTop w:val="0"/>
                      <w:marBottom w:val="0"/>
                      <w:divBdr>
                        <w:top w:val="none" w:sz="0" w:space="0" w:color="auto"/>
                        <w:left w:val="none" w:sz="0" w:space="0" w:color="auto"/>
                        <w:bottom w:val="none" w:sz="0" w:space="0" w:color="auto"/>
                        <w:right w:val="none" w:sz="0" w:space="0" w:color="auto"/>
                      </w:divBdr>
                      <w:divsChild>
                        <w:div w:id="132217554">
                          <w:marLeft w:val="0"/>
                          <w:marRight w:val="0"/>
                          <w:marTop w:val="0"/>
                          <w:marBottom w:val="0"/>
                          <w:divBdr>
                            <w:top w:val="none" w:sz="0" w:space="0" w:color="auto"/>
                            <w:left w:val="none" w:sz="0" w:space="0" w:color="auto"/>
                            <w:bottom w:val="none" w:sz="0" w:space="0" w:color="auto"/>
                            <w:right w:val="none" w:sz="0" w:space="0" w:color="auto"/>
                          </w:divBdr>
                          <w:divsChild>
                            <w:div w:id="1949266392">
                              <w:marLeft w:val="0"/>
                              <w:marRight w:val="0"/>
                              <w:marTop w:val="0"/>
                              <w:marBottom w:val="0"/>
                              <w:divBdr>
                                <w:top w:val="none" w:sz="0" w:space="0" w:color="auto"/>
                                <w:left w:val="none" w:sz="0" w:space="0" w:color="auto"/>
                                <w:bottom w:val="none" w:sz="0" w:space="0" w:color="auto"/>
                                <w:right w:val="none" w:sz="0" w:space="0" w:color="auto"/>
                              </w:divBdr>
                              <w:divsChild>
                                <w:div w:id="1201480252">
                                  <w:marLeft w:val="0"/>
                                  <w:marRight w:val="0"/>
                                  <w:marTop w:val="0"/>
                                  <w:marBottom w:val="0"/>
                                  <w:divBdr>
                                    <w:top w:val="none" w:sz="0" w:space="0" w:color="auto"/>
                                    <w:left w:val="none" w:sz="0" w:space="0" w:color="auto"/>
                                    <w:bottom w:val="none" w:sz="0" w:space="0" w:color="auto"/>
                                    <w:right w:val="none" w:sz="0" w:space="0" w:color="auto"/>
                                  </w:divBdr>
                                  <w:divsChild>
                                    <w:div w:id="2097942658">
                                      <w:marLeft w:val="0"/>
                                      <w:marRight w:val="0"/>
                                      <w:marTop w:val="0"/>
                                      <w:marBottom w:val="0"/>
                                      <w:divBdr>
                                        <w:top w:val="none" w:sz="0" w:space="0" w:color="auto"/>
                                        <w:left w:val="none" w:sz="0" w:space="0" w:color="auto"/>
                                        <w:bottom w:val="none" w:sz="0" w:space="0" w:color="auto"/>
                                        <w:right w:val="none" w:sz="0" w:space="0" w:color="auto"/>
                                      </w:divBdr>
                                      <w:divsChild>
                                        <w:div w:id="774402156">
                                          <w:marLeft w:val="0"/>
                                          <w:marRight w:val="0"/>
                                          <w:marTop w:val="0"/>
                                          <w:marBottom w:val="0"/>
                                          <w:divBdr>
                                            <w:top w:val="none" w:sz="0" w:space="0" w:color="auto"/>
                                            <w:left w:val="none" w:sz="0" w:space="0" w:color="auto"/>
                                            <w:bottom w:val="none" w:sz="0" w:space="0" w:color="auto"/>
                                            <w:right w:val="none" w:sz="0" w:space="0" w:color="auto"/>
                                          </w:divBdr>
                                          <w:divsChild>
                                            <w:div w:id="1890335325">
                                              <w:marLeft w:val="0"/>
                                              <w:marRight w:val="0"/>
                                              <w:marTop w:val="0"/>
                                              <w:marBottom w:val="0"/>
                                              <w:divBdr>
                                                <w:top w:val="none" w:sz="0" w:space="0" w:color="auto"/>
                                                <w:left w:val="none" w:sz="0" w:space="0" w:color="auto"/>
                                                <w:bottom w:val="none" w:sz="0" w:space="0" w:color="auto"/>
                                                <w:right w:val="none" w:sz="0" w:space="0" w:color="auto"/>
                                              </w:divBdr>
                                              <w:divsChild>
                                                <w:div w:id="1919752423">
                                                  <w:marLeft w:val="0"/>
                                                  <w:marRight w:val="0"/>
                                                  <w:marTop w:val="0"/>
                                                  <w:marBottom w:val="0"/>
                                                  <w:divBdr>
                                                    <w:top w:val="none" w:sz="0" w:space="0" w:color="auto"/>
                                                    <w:left w:val="none" w:sz="0" w:space="0" w:color="auto"/>
                                                    <w:bottom w:val="none" w:sz="0" w:space="0" w:color="auto"/>
                                                    <w:right w:val="none" w:sz="0" w:space="0" w:color="auto"/>
                                                  </w:divBdr>
                                                  <w:divsChild>
                                                    <w:div w:id="332076603">
                                                      <w:marLeft w:val="0"/>
                                                      <w:marRight w:val="0"/>
                                                      <w:marTop w:val="0"/>
                                                      <w:marBottom w:val="0"/>
                                                      <w:divBdr>
                                                        <w:top w:val="none" w:sz="0" w:space="0" w:color="auto"/>
                                                        <w:left w:val="none" w:sz="0" w:space="0" w:color="auto"/>
                                                        <w:bottom w:val="none" w:sz="0" w:space="0" w:color="auto"/>
                                                        <w:right w:val="none" w:sz="0" w:space="0" w:color="auto"/>
                                                      </w:divBdr>
                                                      <w:divsChild>
                                                        <w:div w:id="1366103916">
                                                          <w:marLeft w:val="0"/>
                                                          <w:marRight w:val="0"/>
                                                          <w:marTop w:val="0"/>
                                                          <w:marBottom w:val="0"/>
                                                          <w:divBdr>
                                                            <w:top w:val="none" w:sz="0" w:space="0" w:color="auto"/>
                                                            <w:left w:val="none" w:sz="0" w:space="0" w:color="auto"/>
                                                            <w:bottom w:val="none" w:sz="0" w:space="0" w:color="auto"/>
                                                            <w:right w:val="none" w:sz="0" w:space="0" w:color="auto"/>
                                                          </w:divBdr>
                                                          <w:divsChild>
                                                            <w:div w:id="15295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7412569">
      <w:bodyDiv w:val="1"/>
      <w:marLeft w:val="0"/>
      <w:marRight w:val="0"/>
      <w:marTop w:val="0"/>
      <w:marBottom w:val="0"/>
      <w:divBdr>
        <w:top w:val="none" w:sz="0" w:space="0" w:color="auto"/>
        <w:left w:val="none" w:sz="0" w:space="0" w:color="auto"/>
        <w:bottom w:val="none" w:sz="0" w:space="0" w:color="auto"/>
        <w:right w:val="none" w:sz="0" w:space="0" w:color="auto"/>
      </w:divBdr>
      <w:divsChild>
        <w:div w:id="1891384379">
          <w:marLeft w:val="0"/>
          <w:marRight w:val="0"/>
          <w:marTop w:val="0"/>
          <w:marBottom w:val="0"/>
          <w:divBdr>
            <w:top w:val="none" w:sz="0" w:space="0" w:color="auto"/>
            <w:left w:val="none" w:sz="0" w:space="0" w:color="auto"/>
            <w:bottom w:val="none" w:sz="0" w:space="0" w:color="auto"/>
            <w:right w:val="none" w:sz="0" w:space="0" w:color="auto"/>
          </w:divBdr>
          <w:divsChild>
            <w:div w:id="2027751401">
              <w:marLeft w:val="0"/>
              <w:marRight w:val="0"/>
              <w:marTop w:val="0"/>
              <w:marBottom w:val="0"/>
              <w:divBdr>
                <w:top w:val="none" w:sz="0" w:space="0" w:color="auto"/>
                <w:left w:val="none" w:sz="0" w:space="0" w:color="auto"/>
                <w:bottom w:val="none" w:sz="0" w:space="0" w:color="auto"/>
                <w:right w:val="none" w:sz="0" w:space="0" w:color="auto"/>
              </w:divBdr>
              <w:divsChild>
                <w:div w:id="1815223274">
                  <w:marLeft w:val="0"/>
                  <w:marRight w:val="0"/>
                  <w:marTop w:val="0"/>
                  <w:marBottom w:val="0"/>
                  <w:divBdr>
                    <w:top w:val="none" w:sz="0" w:space="0" w:color="auto"/>
                    <w:left w:val="none" w:sz="0" w:space="0" w:color="auto"/>
                    <w:bottom w:val="none" w:sz="0" w:space="0" w:color="auto"/>
                    <w:right w:val="none" w:sz="0" w:space="0" w:color="auto"/>
                  </w:divBdr>
                  <w:divsChild>
                    <w:div w:id="1734311527">
                      <w:marLeft w:val="0"/>
                      <w:marRight w:val="0"/>
                      <w:marTop w:val="0"/>
                      <w:marBottom w:val="0"/>
                      <w:divBdr>
                        <w:top w:val="none" w:sz="0" w:space="0" w:color="auto"/>
                        <w:left w:val="none" w:sz="0" w:space="0" w:color="auto"/>
                        <w:bottom w:val="none" w:sz="0" w:space="0" w:color="auto"/>
                        <w:right w:val="none" w:sz="0" w:space="0" w:color="auto"/>
                      </w:divBdr>
                      <w:divsChild>
                        <w:div w:id="173962734">
                          <w:marLeft w:val="0"/>
                          <w:marRight w:val="0"/>
                          <w:marTop w:val="0"/>
                          <w:marBottom w:val="0"/>
                          <w:divBdr>
                            <w:top w:val="none" w:sz="0" w:space="0" w:color="auto"/>
                            <w:left w:val="none" w:sz="0" w:space="0" w:color="auto"/>
                            <w:bottom w:val="none" w:sz="0" w:space="0" w:color="auto"/>
                            <w:right w:val="none" w:sz="0" w:space="0" w:color="auto"/>
                          </w:divBdr>
                          <w:divsChild>
                            <w:div w:id="600794993">
                              <w:marLeft w:val="0"/>
                              <w:marRight w:val="0"/>
                              <w:marTop w:val="0"/>
                              <w:marBottom w:val="0"/>
                              <w:divBdr>
                                <w:top w:val="none" w:sz="0" w:space="0" w:color="auto"/>
                                <w:left w:val="none" w:sz="0" w:space="0" w:color="auto"/>
                                <w:bottom w:val="none" w:sz="0" w:space="0" w:color="auto"/>
                                <w:right w:val="none" w:sz="0" w:space="0" w:color="auto"/>
                              </w:divBdr>
                              <w:divsChild>
                                <w:div w:id="526145119">
                                  <w:marLeft w:val="0"/>
                                  <w:marRight w:val="0"/>
                                  <w:marTop w:val="0"/>
                                  <w:marBottom w:val="0"/>
                                  <w:divBdr>
                                    <w:top w:val="none" w:sz="0" w:space="0" w:color="auto"/>
                                    <w:left w:val="none" w:sz="0" w:space="0" w:color="auto"/>
                                    <w:bottom w:val="none" w:sz="0" w:space="0" w:color="auto"/>
                                    <w:right w:val="none" w:sz="0" w:space="0" w:color="auto"/>
                                  </w:divBdr>
                                  <w:divsChild>
                                    <w:div w:id="250047646">
                                      <w:marLeft w:val="0"/>
                                      <w:marRight w:val="0"/>
                                      <w:marTop w:val="0"/>
                                      <w:marBottom w:val="0"/>
                                      <w:divBdr>
                                        <w:top w:val="none" w:sz="0" w:space="0" w:color="auto"/>
                                        <w:left w:val="none" w:sz="0" w:space="0" w:color="auto"/>
                                        <w:bottom w:val="none" w:sz="0" w:space="0" w:color="auto"/>
                                        <w:right w:val="none" w:sz="0" w:space="0" w:color="auto"/>
                                      </w:divBdr>
                                      <w:divsChild>
                                        <w:div w:id="1880431692">
                                          <w:marLeft w:val="0"/>
                                          <w:marRight w:val="0"/>
                                          <w:marTop w:val="0"/>
                                          <w:marBottom w:val="0"/>
                                          <w:divBdr>
                                            <w:top w:val="none" w:sz="0" w:space="0" w:color="auto"/>
                                            <w:left w:val="none" w:sz="0" w:space="0" w:color="auto"/>
                                            <w:bottom w:val="none" w:sz="0" w:space="0" w:color="auto"/>
                                            <w:right w:val="none" w:sz="0" w:space="0" w:color="auto"/>
                                          </w:divBdr>
                                          <w:divsChild>
                                            <w:div w:id="2025739146">
                                              <w:marLeft w:val="0"/>
                                              <w:marRight w:val="0"/>
                                              <w:marTop w:val="0"/>
                                              <w:marBottom w:val="0"/>
                                              <w:divBdr>
                                                <w:top w:val="none" w:sz="0" w:space="0" w:color="auto"/>
                                                <w:left w:val="none" w:sz="0" w:space="0" w:color="auto"/>
                                                <w:bottom w:val="none" w:sz="0" w:space="0" w:color="auto"/>
                                                <w:right w:val="none" w:sz="0" w:space="0" w:color="auto"/>
                                              </w:divBdr>
                                              <w:divsChild>
                                                <w:div w:id="113866456">
                                                  <w:marLeft w:val="0"/>
                                                  <w:marRight w:val="0"/>
                                                  <w:marTop w:val="0"/>
                                                  <w:marBottom w:val="0"/>
                                                  <w:divBdr>
                                                    <w:top w:val="none" w:sz="0" w:space="0" w:color="auto"/>
                                                    <w:left w:val="none" w:sz="0" w:space="0" w:color="auto"/>
                                                    <w:bottom w:val="none" w:sz="0" w:space="0" w:color="auto"/>
                                                    <w:right w:val="none" w:sz="0" w:space="0" w:color="auto"/>
                                                  </w:divBdr>
                                                  <w:divsChild>
                                                    <w:div w:id="771051432">
                                                      <w:marLeft w:val="0"/>
                                                      <w:marRight w:val="0"/>
                                                      <w:marTop w:val="0"/>
                                                      <w:marBottom w:val="0"/>
                                                      <w:divBdr>
                                                        <w:top w:val="none" w:sz="0" w:space="0" w:color="auto"/>
                                                        <w:left w:val="none" w:sz="0" w:space="0" w:color="auto"/>
                                                        <w:bottom w:val="none" w:sz="0" w:space="0" w:color="auto"/>
                                                        <w:right w:val="none" w:sz="0" w:space="0" w:color="auto"/>
                                                      </w:divBdr>
                                                      <w:divsChild>
                                                        <w:div w:id="1460344501">
                                                          <w:marLeft w:val="0"/>
                                                          <w:marRight w:val="0"/>
                                                          <w:marTop w:val="0"/>
                                                          <w:marBottom w:val="0"/>
                                                          <w:divBdr>
                                                            <w:top w:val="none" w:sz="0" w:space="0" w:color="auto"/>
                                                            <w:left w:val="none" w:sz="0" w:space="0" w:color="auto"/>
                                                            <w:bottom w:val="none" w:sz="0" w:space="0" w:color="auto"/>
                                                            <w:right w:val="none" w:sz="0" w:space="0" w:color="auto"/>
                                                          </w:divBdr>
                                                          <w:divsChild>
                                                            <w:div w:id="8362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6660813">
      <w:bodyDiv w:val="1"/>
      <w:marLeft w:val="0"/>
      <w:marRight w:val="0"/>
      <w:marTop w:val="0"/>
      <w:marBottom w:val="0"/>
      <w:divBdr>
        <w:top w:val="none" w:sz="0" w:space="0" w:color="auto"/>
        <w:left w:val="none" w:sz="0" w:space="0" w:color="auto"/>
        <w:bottom w:val="none" w:sz="0" w:space="0" w:color="auto"/>
        <w:right w:val="none" w:sz="0" w:space="0" w:color="auto"/>
      </w:divBdr>
    </w:div>
    <w:div w:id="1283800360">
      <w:bodyDiv w:val="1"/>
      <w:marLeft w:val="0"/>
      <w:marRight w:val="0"/>
      <w:marTop w:val="0"/>
      <w:marBottom w:val="0"/>
      <w:divBdr>
        <w:top w:val="none" w:sz="0" w:space="0" w:color="auto"/>
        <w:left w:val="none" w:sz="0" w:space="0" w:color="auto"/>
        <w:bottom w:val="none" w:sz="0" w:space="0" w:color="auto"/>
        <w:right w:val="none" w:sz="0" w:space="0" w:color="auto"/>
      </w:divBdr>
      <w:divsChild>
        <w:div w:id="2050834829">
          <w:marLeft w:val="0"/>
          <w:marRight w:val="0"/>
          <w:marTop w:val="0"/>
          <w:marBottom w:val="0"/>
          <w:divBdr>
            <w:top w:val="none" w:sz="0" w:space="0" w:color="auto"/>
            <w:left w:val="none" w:sz="0" w:space="0" w:color="auto"/>
            <w:bottom w:val="none" w:sz="0" w:space="0" w:color="auto"/>
            <w:right w:val="none" w:sz="0" w:space="0" w:color="auto"/>
          </w:divBdr>
          <w:divsChild>
            <w:div w:id="1894654751">
              <w:marLeft w:val="0"/>
              <w:marRight w:val="0"/>
              <w:marTop w:val="0"/>
              <w:marBottom w:val="0"/>
              <w:divBdr>
                <w:top w:val="none" w:sz="0" w:space="0" w:color="auto"/>
                <w:left w:val="none" w:sz="0" w:space="0" w:color="auto"/>
                <w:bottom w:val="none" w:sz="0" w:space="0" w:color="auto"/>
                <w:right w:val="none" w:sz="0" w:space="0" w:color="auto"/>
              </w:divBdr>
              <w:divsChild>
                <w:div w:id="1374846818">
                  <w:marLeft w:val="0"/>
                  <w:marRight w:val="0"/>
                  <w:marTop w:val="0"/>
                  <w:marBottom w:val="0"/>
                  <w:divBdr>
                    <w:top w:val="none" w:sz="0" w:space="0" w:color="auto"/>
                    <w:left w:val="none" w:sz="0" w:space="0" w:color="auto"/>
                    <w:bottom w:val="none" w:sz="0" w:space="0" w:color="auto"/>
                    <w:right w:val="none" w:sz="0" w:space="0" w:color="auto"/>
                  </w:divBdr>
                  <w:divsChild>
                    <w:div w:id="1310554720">
                      <w:marLeft w:val="0"/>
                      <w:marRight w:val="0"/>
                      <w:marTop w:val="0"/>
                      <w:marBottom w:val="0"/>
                      <w:divBdr>
                        <w:top w:val="none" w:sz="0" w:space="0" w:color="auto"/>
                        <w:left w:val="none" w:sz="0" w:space="0" w:color="auto"/>
                        <w:bottom w:val="none" w:sz="0" w:space="0" w:color="auto"/>
                        <w:right w:val="none" w:sz="0" w:space="0" w:color="auto"/>
                      </w:divBdr>
                      <w:divsChild>
                        <w:div w:id="706610792">
                          <w:marLeft w:val="0"/>
                          <w:marRight w:val="0"/>
                          <w:marTop w:val="0"/>
                          <w:marBottom w:val="0"/>
                          <w:divBdr>
                            <w:top w:val="none" w:sz="0" w:space="0" w:color="auto"/>
                            <w:left w:val="none" w:sz="0" w:space="0" w:color="auto"/>
                            <w:bottom w:val="none" w:sz="0" w:space="0" w:color="auto"/>
                            <w:right w:val="none" w:sz="0" w:space="0" w:color="auto"/>
                          </w:divBdr>
                          <w:divsChild>
                            <w:div w:id="519710040">
                              <w:marLeft w:val="0"/>
                              <w:marRight w:val="0"/>
                              <w:marTop w:val="0"/>
                              <w:marBottom w:val="0"/>
                              <w:divBdr>
                                <w:top w:val="none" w:sz="0" w:space="0" w:color="auto"/>
                                <w:left w:val="none" w:sz="0" w:space="0" w:color="auto"/>
                                <w:bottom w:val="none" w:sz="0" w:space="0" w:color="auto"/>
                                <w:right w:val="none" w:sz="0" w:space="0" w:color="auto"/>
                              </w:divBdr>
                              <w:divsChild>
                                <w:div w:id="1051879429">
                                  <w:marLeft w:val="0"/>
                                  <w:marRight w:val="0"/>
                                  <w:marTop w:val="0"/>
                                  <w:marBottom w:val="0"/>
                                  <w:divBdr>
                                    <w:top w:val="none" w:sz="0" w:space="0" w:color="auto"/>
                                    <w:left w:val="none" w:sz="0" w:space="0" w:color="auto"/>
                                    <w:bottom w:val="none" w:sz="0" w:space="0" w:color="auto"/>
                                    <w:right w:val="none" w:sz="0" w:space="0" w:color="auto"/>
                                  </w:divBdr>
                                  <w:divsChild>
                                    <w:div w:id="99688885">
                                      <w:marLeft w:val="0"/>
                                      <w:marRight w:val="0"/>
                                      <w:marTop w:val="0"/>
                                      <w:marBottom w:val="0"/>
                                      <w:divBdr>
                                        <w:top w:val="none" w:sz="0" w:space="0" w:color="auto"/>
                                        <w:left w:val="none" w:sz="0" w:space="0" w:color="auto"/>
                                        <w:bottom w:val="none" w:sz="0" w:space="0" w:color="auto"/>
                                        <w:right w:val="none" w:sz="0" w:space="0" w:color="auto"/>
                                      </w:divBdr>
                                      <w:divsChild>
                                        <w:div w:id="602569063">
                                          <w:marLeft w:val="0"/>
                                          <w:marRight w:val="0"/>
                                          <w:marTop w:val="0"/>
                                          <w:marBottom w:val="0"/>
                                          <w:divBdr>
                                            <w:top w:val="none" w:sz="0" w:space="0" w:color="auto"/>
                                            <w:left w:val="none" w:sz="0" w:space="0" w:color="auto"/>
                                            <w:bottom w:val="none" w:sz="0" w:space="0" w:color="auto"/>
                                            <w:right w:val="none" w:sz="0" w:space="0" w:color="auto"/>
                                          </w:divBdr>
                                          <w:divsChild>
                                            <w:div w:id="755632753">
                                              <w:marLeft w:val="0"/>
                                              <w:marRight w:val="0"/>
                                              <w:marTop w:val="0"/>
                                              <w:marBottom w:val="0"/>
                                              <w:divBdr>
                                                <w:top w:val="none" w:sz="0" w:space="0" w:color="auto"/>
                                                <w:left w:val="none" w:sz="0" w:space="0" w:color="auto"/>
                                                <w:bottom w:val="none" w:sz="0" w:space="0" w:color="auto"/>
                                                <w:right w:val="none" w:sz="0" w:space="0" w:color="auto"/>
                                              </w:divBdr>
                                              <w:divsChild>
                                                <w:div w:id="890656695">
                                                  <w:marLeft w:val="0"/>
                                                  <w:marRight w:val="0"/>
                                                  <w:marTop w:val="0"/>
                                                  <w:marBottom w:val="0"/>
                                                  <w:divBdr>
                                                    <w:top w:val="none" w:sz="0" w:space="0" w:color="auto"/>
                                                    <w:left w:val="none" w:sz="0" w:space="0" w:color="auto"/>
                                                    <w:bottom w:val="none" w:sz="0" w:space="0" w:color="auto"/>
                                                    <w:right w:val="none" w:sz="0" w:space="0" w:color="auto"/>
                                                  </w:divBdr>
                                                  <w:divsChild>
                                                    <w:div w:id="1488940978">
                                                      <w:marLeft w:val="0"/>
                                                      <w:marRight w:val="0"/>
                                                      <w:marTop w:val="0"/>
                                                      <w:marBottom w:val="0"/>
                                                      <w:divBdr>
                                                        <w:top w:val="none" w:sz="0" w:space="0" w:color="auto"/>
                                                        <w:left w:val="none" w:sz="0" w:space="0" w:color="auto"/>
                                                        <w:bottom w:val="none" w:sz="0" w:space="0" w:color="auto"/>
                                                        <w:right w:val="none" w:sz="0" w:space="0" w:color="auto"/>
                                                      </w:divBdr>
                                                      <w:divsChild>
                                                        <w:div w:id="1097405297">
                                                          <w:marLeft w:val="0"/>
                                                          <w:marRight w:val="0"/>
                                                          <w:marTop w:val="0"/>
                                                          <w:marBottom w:val="0"/>
                                                          <w:divBdr>
                                                            <w:top w:val="none" w:sz="0" w:space="0" w:color="auto"/>
                                                            <w:left w:val="none" w:sz="0" w:space="0" w:color="auto"/>
                                                            <w:bottom w:val="none" w:sz="0" w:space="0" w:color="auto"/>
                                                            <w:right w:val="none" w:sz="0" w:space="0" w:color="auto"/>
                                                          </w:divBdr>
                                                          <w:divsChild>
                                                            <w:div w:id="7574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611046">
      <w:bodyDiv w:val="1"/>
      <w:marLeft w:val="0"/>
      <w:marRight w:val="0"/>
      <w:marTop w:val="0"/>
      <w:marBottom w:val="0"/>
      <w:divBdr>
        <w:top w:val="none" w:sz="0" w:space="0" w:color="auto"/>
        <w:left w:val="none" w:sz="0" w:space="0" w:color="auto"/>
        <w:bottom w:val="none" w:sz="0" w:space="0" w:color="auto"/>
        <w:right w:val="none" w:sz="0" w:space="0" w:color="auto"/>
      </w:divBdr>
      <w:divsChild>
        <w:div w:id="227544677">
          <w:marLeft w:val="0"/>
          <w:marRight w:val="0"/>
          <w:marTop w:val="0"/>
          <w:marBottom w:val="0"/>
          <w:divBdr>
            <w:top w:val="none" w:sz="0" w:space="0" w:color="auto"/>
            <w:left w:val="none" w:sz="0" w:space="0" w:color="auto"/>
            <w:bottom w:val="none" w:sz="0" w:space="0" w:color="auto"/>
            <w:right w:val="none" w:sz="0" w:space="0" w:color="auto"/>
          </w:divBdr>
          <w:divsChild>
            <w:div w:id="2016760077">
              <w:marLeft w:val="0"/>
              <w:marRight w:val="0"/>
              <w:marTop w:val="0"/>
              <w:marBottom w:val="0"/>
              <w:divBdr>
                <w:top w:val="none" w:sz="0" w:space="0" w:color="auto"/>
                <w:left w:val="none" w:sz="0" w:space="0" w:color="auto"/>
                <w:bottom w:val="none" w:sz="0" w:space="0" w:color="auto"/>
                <w:right w:val="none" w:sz="0" w:space="0" w:color="auto"/>
              </w:divBdr>
              <w:divsChild>
                <w:div w:id="1335184956">
                  <w:marLeft w:val="0"/>
                  <w:marRight w:val="0"/>
                  <w:marTop w:val="0"/>
                  <w:marBottom w:val="0"/>
                  <w:divBdr>
                    <w:top w:val="none" w:sz="0" w:space="0" w:color="auto"/>
                    <w:left w:val="none" w:sz="0" w:space="0" w:color="auto"/>
                    <w:bottom w:val="none" w:sz="0" w:space="0" w:color="auto"/>
                    <w:right w:val="none" w:sz="0" w:space="0" w:color="auto"/>
                  </w:divBdr>
                  <w:divsChild>
                    <w:div w:id="1148084656">
                      <w:marLeft w:val="0"/>
                      <w:marRight w:val="0"/>
                      <w:marTop w:val="0"/>
                      <w:marBottom w:val="0"/>
                      <w:divBdr>
                        <w:top w:val="none" w:sz="0" w:space="0" w:color="auto"/>
                        <w:left w:val="none" w:sz="0" w:space="0" w:color="auto"/>
                        <w:bottom w:val="none" w:sz="0" w:space="0" w:color="auto"/>
                        <w:right w:val="none" w:sz="0" w:space="0" w:color="auto"/>
                      </w:divBdr>
                      <w:divsChild>
                        <w:div w:id="1999072829">
                          <w:marLeft w:val="0"/>
                          <w:marRight w:val="0"/>
                          <w:marTop w:val="0"/>
                          <w:marBottom w:val="0"/>
                          <w:divBdr>
                            <w:top w:val="none" w:sz="0" w:space="0" w:color="auto"/>
                            <w:left w:val="none" w:sz="0" w:space="0" w:color="auto"/>
                            <w:bottom w:val="none" w:sz="0" w:space="0" w:color="auto"/>
                            <w:right w:val="none" w:sz="0" w:space="0" w:color="auto"/>
                          </w:divBdr>
                          <w:divsChild>
                            <w:div w:id="964656854">
                              <w:marLeft w:val="0"/>
                              <w:marRight w:val="0"/>
                              <w:marTop w:val="0"/>
                              <w:marBottom w:val="0"/>
                              <w:divBdr>
                                <w:top w:val="none" w:sz="0" w:space="0" w:color="auto"/>
                                <w:left w:val="none" w:sz="0" w:space="0" w:color="auto"/>
                                <w:bottom w:val="none" w:sz="0" w:space="0" w:color="auto"/>
                                <w:right w:val="none" w:sz="0" w:space="0" w:color="auto"/>
                              </w:divBdr>
                              <w:divsChild>
                                <w:div w:id="1267735802">
                                  <w:marLeft w:val="0"/>
                                  <w:marRight w:val="0"/>
                                  <w:marTop w:val="0"/>
                                  <w:marBottom w:val="0"/>
                                  <w:divBdr>
                                    <w:top w:val="none" w:sz="0" w:space="0" w:color="auto"/>
                                    <w:left w:val="none" w:sz="0" w:space="0" w:color="auto"/>
                                    <w:bottom w:val="none" w:sz="0" w:space="0" w:color="auto"/>
                                    <w:right w:val="none" w:sz="0" w:space="0" w:color="auto"/>
                                  </w:divBdr>
                                  <w:divsChild>
                                    <w:div w:id="1215502873">
                                      <w:marLeft w:val="0"/>
                                      <w:marRight w:val="0"/>
                                      <w:marTop w:val="0"/>
                                      <w:marBottom w:val="0"/>
                                      <w:divBdr>
                                        <w:top w:val="none" w:sz="0" w:space="0" w:color="auto"/>
                                        <w:left w:val="none" w:sz="0" w:space="0" w:color="auto"/>
                                        <w:bottom w:val="none" w:sz="0" w:space="0" w:color="auto"/>
                                        <w:right w:val="none" w:sz="0" w:space="0" w:color="auto"/>
                                      </w:divBdr>
                                      <w:divsChild>
                                        <w:div w:id="1322271550">
                                          <w:marLeft w:val="0"/>
                                          <w:marRight w:val="0"/>
                                          <w:marTop w:val="0"/>
                                          <w:marBottom w:val="0"/>
                                          <w:divBdr>
                                            <w:top w:val="none" w:sz="0" w:space="0" w:color="auto"/>
                                            <w:left w:val="none" w:sz="0" w:space="0" w:color="auto"/>
                                            <w:bottom w:val="none" w:sz="0" w:space="0" w:color="auto"/>
                                            <w:right w:val="none" w:sz="0" w:space="0" w:color="auto"/>
                                          </w:divBdr>
                                          <w:divsChild>
                                            <w:div w:id="1566987609">
                                              <w:marLeft w:val="0"/>
                                              <w:marRight w:val="0"/>
                                              <w:marTop w:val="0"/>
                                              <w:marBottom w:val="0"/>
                                              <w:divBdr>
                                                <w:top w:val="none" w:sz="0" w:space="0" w:color="auto"/>
                                                <w:left w:val="none" w:sz="0" w:space="0" w:color="auto"/>
                                                <w:bottom w:val="none" w:sz="0" w:space="0" w:color="auto"/>
                                                <w:right w:val="none" w:sz="0" w:space="0" w:color="auto"/>
                                              </w:divBdr>
                                              <w:divsChild>
                                                <w:div w:id="265040391">
                                                  <w:marLeft w:val="0"/>
                                                  <w:marRight w:val="0"/>
                                                  <w:marTop w:val="0"/>
                                                  <w:marBottom w:val="0"/>
                                                  <w:divBdr>
                                                    <w:top w:val="none" w:sz="0" w:space="0" w:color="auto"/>
                                                    <w:left w:val="none" w:sz="0" w:space="0" w:color="auto"/>
                                                    <w:bottom w:val="none" w:sz="0" w:space="0" w:color="auto"/>
                                                    <w:right w:val="none" w:sz="0" w:space="0" w:color="auto"/>
                                                  </w:divBdr>
                                                  <w:divsChild>
                                                    <w:div w:id="136118386">
                                                      <w:marLeft w:val="0"/>
                                                      <w:marRight w:val="0"/>
                                                      <w:marTop w:val="0"/>
                                                      <w:marBottom w:val="0"/>
                                                      <w:divBdr>
                                                        <w:top w:val="none" w:sz="0" w:space="0" w:color="auto"/>
                                                        <w:left w:val="none" w:sz="0" w:space="0" w:color="auto"/>
                                                        <w:bottom w:val="none" w:sz="0" w:space="0" w:color="auto"/>
                                                        <w:right w:val="none" w:sz="0" w:space="0" w:color="auto"/>
                                                      </w:divBdr>
                                                      <w:divsChild>
                                                        <w:div w:id="2050451230">
                                                          <w:marLeft w:val="0"/>
                                                          <w:marRight w:val="0"/>
                                                          <w:marTop w:val="0"/>
                                                          <w:marBottom w:val="0"/>
                                                          <w:divBdr>
                                                            <w:top w:val="none" w:sz="0" w:space="0" w:color="auto"/>
                                                            <w:left w:val="none" w:sz="0" w:space="0" w:color="auto"/>
                                                            <w:bottom w:val="none" w:sz="0" w:space="0" w:color="auto"/>
                                                            <w:right w:val="none" w:sz="0" w:space="0" w:color="auto"/>
                                                          </w:divBdr>
                                                          <w:divsChild>
                                                            <w:div w:id="17427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4188013">
      <w:bodyDiv w:val="1"/>
      <w:marLeft w:val="0"/>
      <w:marRight w:val="0"/>
      <w:marTop w:val="0"/>
      <w:marBottom w:val="0"/>
      <w:divBdr>
        <w:top w:val="none" w:sz="0" w:space="0" w:color="auto"/>
        <w:left w:val="none" w:sz="0" w:space="0" w:color="auto"/>
        <w:bottom w:val="none" w:sz="0" w:space="0" w:color="auto"/>
        <w:right w:val="none" w:sz="0" w:space="0" w:color="auto"/>
      </w:divBdr>
      <w:divsChild>
        <w:div w:id="587738591">
          <w:marLeft w:val="0"/>
          <w:marRight w:val="0"/>
          <w:marTop w:val="0"/>
          <w:marBottom w:val="0"/>
          <w:divBdr>
            <w:top w:val="none" w:sz="0" w:space="0" w:color="auto"/>
            <w:left w:val="none" w:sz="0" w:space="0" w:color="auto"/>
            <w:bottom w:val="none" w:sz="0" w:space="0" w:color="auto"/>
            <w:right w:val="none" w:sz="0" w:space="0" w:color="auto"/>
          </w:divBdr>
          <w:divsChild>
            <w:div w:id="328363627">
              <w:marLeft w:val="0"/>
              <w:marRight w:val="0"/>
              <w:marTop w:val="0"/>
              <w:marBottom w:val="0"/>
              <w:divBdr>
                <w:top w:val="none" w:sz="0" w:space="0" w:color="auto"/>
                <w:left w:val="none" w:sz="0" w:space="0" w:color="auto"/>
                <w:bottom w:val="none" w:sz="0" w:space="0" w:color="auto"/>
                <w:right w:val="none" w:sz="0" w:space="0" w:color="auto"/>
              </w:divBdr>
              <w:divsChild>
                <w:div w:id="511802127">
                  <w:marLeft w:val="0"/>
                  <w:marRight w:val="0"/>
                  <w:marTop w:val="0"/>
                  <w:marBottom w:val="0"/>
                  <w:divBdr>
                    <w:top w:val="none" w:sz="0" w:space="0" w:color="auto"/>
                    <w:left w:val="none" w:sz="0" w:space="0" w:color="auto"/>
                    <w:bottom w:val="none" w:sz="0" w:space="0" w:color="auto"/>
                    <w:right w:val="none" w:sz="0" w:space="0" w:color="auto"/>
                  </w:divBdr>
                  <w:divsChild>
                    <w:div w:id="962616367">
                      <w:marLeft w:val="0"/>
                      <w:marRight w:val="0"/>
                      <w:marTop w:val="0"/>
                      <w:marBottom w:val="0"/>
                      <w:divBdr>
                        <w:top w:val="none" w:sz="0" w:space="0" w:color="auto"/>
                        <w:left w:val="none" w:sz="0" w:space="0" w:color="auto"/>
                        <w:bottom w:val="none" w:sz="0" w:space="0" w:color="auto"/>
                        <w:right w:val="none" w:sz="0" w:space="0" w:color="auto"/>
                      </w:divBdr>
                      <w:divsChild>
                        <w:div w:id="820779939">
                          <w:marLeft w:val="0"/>
                          <w:marRight w:val="0"/>
                          <w:marTop w:val="0"/>
                          <w:marBottom w:val="0"/>
                          <w:divBdr>
                            <w:top w:val="none" w:sz="0" w:space="0" w:color="auto"/>
                            <w:left w:val="none" w:sz="0" w:space="0" w:color="auto"/>
                            <w:bottom w:val="none" w:sz="0" w:space="0" w:color="auto"/>
                            <w:right w:val="none" w:sz="0" w:space="0" w:color="auto"/>
                          </w:divBdr>
                          <w:divsChild>
                            <w:div w:id="2043165998">
                              <w:marLeft w:val="0"/>
                              <w:marRight w:val="0"/>
                              <w:marTop w:val="0"/>
                              <w:marBottom w:val="0"/>
                              <w:divBdr>
                                <w:top w:val="none" w:sz="0" w:space="0" w:color="auto"/>
                                <w:left w:val="none" w:sz="0" w:space="0" w:color="auto"/>
                                <w:bottom w:val="none" w:sz="0" w:space="0" w:color="auto"/>
                                <w:right w:val="none" w:sz="0" w:space="0" w:color="auto"/>
                              </w:divBdr>
                              <w:divsChild>
                                <w:div w:id="142627175">
                                  <w:marLeft w:val="0"/>
                                  <w:marRight w:val="0"/>
                                  <w:marTop w:val="0"/>
                                  <w:marBottom w:val="0"/>
                                  <w:divBdr>
                                    <w:top w:val="none" w:sz="0" w:space="0" w:color="auto"/>
                                    <w:left w:val="none" w:sz="0" w:space="0" w:color="auto"/>
                                    <w:bottom w:val="none" w:sz="0" w:space="0" w:color="auto"/>
                                    <w:right w:val="none" w:sz="0" w:space="0" w:color="auto"/>
                                  </w:divBdr>
                                  <w:divsChild>
                                    <w:div w:id="696469793">
                                      <w:marLeft w:val="0"/>
                                      <w:marRight w:val="0"/>
                                      <w:marTop w:val="0"/>
                                      <w:marBottom w:val="0"/>
                                      <w:divBdr>
                                        <w:top w:val="none" w:sz="0" w:space="0" w:color="auto"/>
                                        <w:left w:val="none" w:sz="0" w:space="0" w:color="auto"/>
                                        <w:bottom w:val="none" w:sz="0" w:space="0" w:color="auto"/>
                                        <w:right w:val="none" w:sz="0" w:space="0" w:color="auto"/>
                                      </w:divBdr>
                                      <w:divsChild>
                                        <w:div w:id="758721877">
                                          <w:marLeft w:val="0"/>
                                          <w:marRight w:val="0"/>
                                          <w:marTop w:val="0"/>
                                          <w:marBottom w:val="0"/>
                                          <w:divBdr>
                                            <w:top w:val="none" w:sz="0" w:space="0" w:color="auto"/>
                                            <w:left w:val="none" w:sz="0" w:space="0" w:color="auto"/>
                                            <w:bottom w:val="none" w:sz="0" w:space="0" w:color="auto"/>
                                            <w:right w:val="none" w:sz="0" w:space="0" w:color="auto"/>
                                          </w:divBdr>
                                          <w:divsChild>
                                            <w:div w:id="1972321519">
                                              <w:marLeft w:val="0"/>
                                              <w:marRight w:val="0"/>
                                              <w:marTop w:val="0"/>
                                              <w:marBottom w:val="0"/>
                                              <w:divBdr>
                                                <w:top w:val="none" w:sz="0" w:space="0" w:color="auto"/>
                                                <w:left w:val="none" w:sz="0" w:space="0" w:color="auto"/>
                                                <w:bottom w:val="none" w:sz="0" w:space="0" w:color="auto"/>
                                                <w:right w:val="none" w:sz="0" w:space="0" w:color="auto"/>
                                              </w:divBdr>
                                              <w:divsChild>
                                                <w:div w:id="1451706790">
                                                  <w:marLeft w:val="0"/>
                                                  <w:marRight w:val="0"/>
                                                  <w:marTop w:val="0"/>
                                                  <w:marBottom w:val="0"/>
                                                  <w:divBdr>
                                                    <w:top w:val="none" w:sz="0" w:space="0" w:color="auto"/>
                                                    <w:left w:val="none" w:sz="0" w:space="0" w:color="auto"/>
                                                    <w:bottom w:val="none" w:sz="0" w:space="0" w:color="auto"/>
                                                    <w:right w:val="none" w:sz="0" w:space="0" w:color="auto"/>
                                                  </w:divBdr>
                                                  <w:divsChild>
                                                    <w:div w:id="319430527">
                                                      <w:marLeft w:val="0"/>
                                                      <w:marRight w:val="0"/>
                                                      <w:marTop w:val="0"/>
                                                      <w:marBottom w:val="0"/>
                                                      <w:divBdr>
                                                        <w:top w:val="none" w:sz="0" w:space="0" w:color="auto"/>
                                                        <w:left w:val="none" w:sz="0" w:space="0" w:color="auto"/>
                                                        <w:bottom w:val="none" w:sz="0" w:space="0" w:color="auto"/>
                                                        <w:right w:val="none" w:sz="0" w:space="0" w:color="auto"/>
                                                      </w:divBdr>
                                                      <w:divsChild>
                                                        <w:div w:id="1360863024">
                                                          <w:marLeft w:val="0"/>
                                                          <w:marRight w:val="0"/>
                                                          <w:marTop w:val="0"/>
                                                          <w:marBottom w:val="0"/>
                                                          <w:divBdr>
                                                            <w:top w:val="none" w:sz="0" w:space="0" w:color="auto"/>
                                                            <w:left w:val="none" w:sz="0" w:space="0" w:color="auto"/>
                                                            <w:bottom w:val="none" w:sz="0" w:space="0" w:color="auto"/>
                                                            <w:right w:val="none" w:sz="0" w:space="0" w:color="auto"/>
                                                          </w:divBdr>
                                                          <w:divsChild>
                                                            <w:div w:id="16610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4812891">
      <w:bodyDiv w:val="1"/>
      <w:marLeft w:val="0"/>
      <w:marRight w:val="0"/>
      <w:marTop w:val="0"/>
      <w:marBottom w:val="0"/>
      <w:divBdr>
        <w:top w:val="none" w:sz="0" w:space="0" w:color="auto"/>
        <w:left w:val="none" w:sz="0" w:space="0" w:color="auto"/>
        <w:bottom w:val="none" w:sz="0" w:space="0" w:color="auto"/>
        <w:right w:val="none" w:sz="0" w:space="0" w:color="auto"/>
      </w:divBdr>
    </w:div>
    <w:div w:id="1460226577">
      <w:bodyDiv w:val="1"/>
      <w:marLeft w:val="0"/>
      <w:marRight w:val="0"/>
      <w:marTop w:val="0"/>
      <w:marBottom w:val="0"/>
      <w:divBdr>
        <w:top w:val="none" w:sz="0" w:space="0" w:color="auto"/>
        <w:left w:val="none" w:sz="0" w:space="0" w:color="auto"/>
        <w:bottom w:val="none" w:sz="0" w:space="0" w:color="auto"/>
        <w:right w:val="none" w:sz="0" w:space="0" w:color="auto"/>
      </w:divBdr>
      <w:divsChild>
        <w:div w:id="850334690">
          <w:marLeft w:val="0"/>
          <w:marRight w:val="0"/>
          <w:marTop w:val="0"/>
          <w:marBottom w:val="0"/>
          <w:divBdr>
            <w:top w:val="none" w:sz="0" w:space="0" w:color="auto"/>
            <w:left w:val="none" w:sz="0" w:space="0" w:color="auto"/>
            <w:bottom w:val="none" w:sz="0" w:space="0" w:color="auto"/>
            <w:right w:val="none" w:sz="0" w:space="0" w:color="auto"/>
          </w:divBdr>
          <w:divsChild>
            <w:div w:id="1807628009">
              <w:marLeft w:val="0"/>
              <w:marRight w:val="0"/>
              <w:marTop w:val="0"/>
              <w:marBottom w:val="0"/>
              <w:divBdr>
                <w:top w:val="none" w:sz="0" w:space="0" w:color="auto"/>
                <w:left w:val="none" w:sz="0" w:space="0" w:color="auto"/>
                <w:bottom w:val="none" w:sz="0" w:space="0" w:color="auto"/>
                <w:right w:val="none" w:sz="0" w:space="0" w:color="auto"/>
              </w:divBdr>
              <w:divsChild>
                <w:div w:id="1477799446">
                  <w:marLeft w:val="0"/>
                  <w:marRight w:val="0"/>
                  <w:marTop w:val="0"/>
                  <w:marBottom w:val="0"/>
                  <w:divBdr>
                    <w:top w:val="none" w:sz="0" w:space="0" w:color="auto"/>
                    <w:left w:val="none" w:sz="0" w:space="0" w:color="auto"/>
                    <w:bottom w:val="none" w:sz="0" w:space="0" w:color="auto"/>
                    <w:right w:val="none" w:sz="0" w:space="0" w:color="auto"/>
                  </w:divBdr>
                  <w:divsChild>
                    <w:div w:id="1805924328">
                      <w:marLeft w:val="0"/>
                      <w:marRight w:val="0"/>
                      <w:marTop w:val="0"/>
                      <w:marBottom w:val="0"/>
                      <w:divBdr>
                        <w:top w:val="none" w:sz="0" w:space="0" w:color="auto"/>
                        <w:left w:val="none" w:sz="0" w:space="0" w:color="auto"/>
                        <w:bottom w:val="none" w:sz="0" w:space="0" w:color="auto"/>
                        <w:right w:val="none" w:sz="0" w:space="0" w:color="auto"/>
                      </w:divBdr>
                      <w:divsChild>
                        <w:div w:id="252788269">
                          <w:marLeft w:val="0"/>
                          <w:marRight w:val="0"/>
                          <w:marTop w:val="0"/>
                          <w:marBottom w:val="0"/>
                          <w:divBdr>
                            <w:top w:val="none" w:sz="0" w:space="0" w:color="auto"/>
                            <w:left w:val="none" w:sz="0" w:space="0" w:color="auto"/>
                            <w:bottom w:val="none" w:sz="0" w:space="0" w:color="auto"/>
                            <w:right w:val="none" w:sz="0" w:space="0" w:color="auto"/>
                          </w:divBdr>
                          <w:divsChild>
                            <w:div w:id="1165246482">
                              <w:marLeft w:val="0"/>
                              <w:marRight w:val="0"/>
                              <w:marTop w:val="0"/>
                              <w:marBottom w:val="0"/>
                              <w:divBdr>
                                <w:top w:val="none" w:sz="0" w:space="0" w:color="auto"/>
                                <w:left w:val="none" w:sz="0" w:space="0" w:color="auto"/>
                                <w:bottom w:val="none" w:sz="0" w:space="0" w:color="auto"/>
                                <w:right w:val="none" w:sz="0" w:space="0" w:color="auto"/>
                              </w:divBdr>
                              <w:divsChild>
                                <w:div w:id="494229278">
                                  <w:marLeft w:val="0"/>
                                  <w:marRight w:val="0"/>
                                  <w:marTop w:val="0"/>
                                  <w:marBottom w:val="0"/>
                                  <w:divBdr>
                                    <w:top w:val="none" w:sz="0" w:space="0" w:color="auto"/>
                                    <w:left w:val="none" w:sz="0" w:space="0" w:color="auto"/>
                                    <w:bottom w:val="none" w:sz="0" w:space="0" w:color="auto"/>
                                    <w:right w:val="none" w:sz="0" w:space="0" w:color="auto"/>
                                  </w:divBdr>
                                  <w:divsChild>
                                    <w:div w:id="2076583325">
                                      <w:marLeft w:val="0"/>
                                      <w:marRight w:val="0"/>
                                      <w:marTop w:val="0"/>
                                      <w:marBottom w:val="0"/>
                                      <w:divBdr>
                                        <w:top w:val="none" w:sz="0" w:space="0" w:color="auto"/>
                                        <w:left w:val="none" w:sz="0" w:space="0" w:color="auto"/>
                                        <w:bottom w:val="none" w:sz="0" w:space="0" w:color="auto"/>
                                        <w:right w:val="none" w:sz="0" w:space="0" w:color="auto"/>
                                      </w:divBdr>
                                      <w:divsChild>
                                        <w:div w:id="1408959445">
                                          <w:marLeft w:val="0"/>
                                          <w:marRight w:val="0"/>
                                          <w:marTop w:val="0"/>
                                          <w:marBottom w:val="0"/>
                                          <w:divBdr>
                                            <w:top w:val="none" w:sz="0" w:space="0" w:color="auto"/>
                                            <w:left w:val="none" w:sz="0" w:space="0" w:color="auto"/>
                                            <w:bottom w:val="none" w:sz="0" w:space="0" w:color="auto"/>
                                            <w:right w:val="none" w:sz="0" w:space="0" w:color="auto"/>
                                          </w:divBdr>
                                          <w:divsChild>
                                            <w:div w:id="74056426">
                                              <w:marLeft w:val="0"/>
                                              <w:marRight w:val="0"/>
                                              <w:marTop w:val="0"/>
                                              <w:marBottom w:val="0"/>
                                              <w:divBdr>
                                                <w:top w:val="none" w:sz="0" w:space="0" w:color="auto"/>
                                                <w:left w:val="none" w:sz="0" w:space="0" w:color="auto"/>
                                                <w:bottom w:val="none" w:sz="0" w:space="0" w:color="auto"/>
                                                <w:right w:val="none" w:sz="0" w:space="0" w:color="auto"/>
                                              </w:divBdr>
                                              <w:divsChild>
                                                <w:div w:id="2045323857">
                                                  <w:marLeft w:val="0"/>
                                                  <w:marRight w:val="0"/>
                                                  <w:marTop w:val="0"/>
                                                  <w:marBottom w:val="0"/>
                                                  <w:divBdr>
                                                    <w:top w:val="none" w:sz="0" w:space="0" w:color="auto"/>
                                                    <w:left w:val="none" w:sz="0" w:space="0" w:color="auto"/>
                                                    <w:bottom w:val="none" w:sz="0" w:space="0" w:color="auto"/>
                                                    <w:right w:val="none" w:sz="0" w:space="0" w:color="auto"/>
                                                  </w:divBdr>
                                                  <w:divsChild>
                                                    <w:div w:id="1224757290">
                                                      <w:marLeft w:val="0"/>
                                                      <w:marRight w:val="0"/>
                                                      <w:marTop w:val="0"/>
                                                      <w:marBottom w:val="0"/>
                                                      <w:divBdr>
                                                        <w:top w:val="none" w:sz="0" w:space="0" w:color="auto"/>
                                                        <w:left w:val="none" w:sz="0" w:space="0" w:color="auto"/>
                                                        <w:bottom w:val="none" w:sz="0" w:space="0" w:color="auto"/>
                                                        <w:right w:val="none" w:sz="0" w:space="0" w:color="auto"/>
                                                      </w:divBdr>
                                                      <w:divsChild>
                                                        <w:div w:id="331682275">
                                                          <w:marLeft w:val="0"/>
                                                          <w:marRight w:val="0"/>
                                                          <w:marTop w:val="0"/>
                                                          <w:marBottom w:val="0"/>
                                                          <w:divBdr>
                                                            <w:top w:val="none" w:sz="0" w:space="0" w:color="auto"/>
                                                            <w:left w:val="none" w:sz="0" w:space="0" w:color="auto"/>
                                                            <w:bottom w:val="none" w:sz="0" w:space="0" w:color="auto"/>
                                                            <w:right w:val="none" w:sz="0" w:space="0" w:color="auto"/>
                                                          </w:divBdr>
                                                          <w:divsChild>
                                                            <w:div w:id="192067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08469524">
      <w:bodyDiv w:val="1"/>
      <w:marLeft w:val="0"/>
      <w:marRight w:val="0"/>
      <w:marTop w:val="0"/>
      <w:marBottom w:val="0"/>
      <w:divBdr>
        <w:top w:val="none" w:sz="0" w:space="0" w:color="auto"/>
        <w:left w:val="none" w:sz="0" w:space="0" w:color="auto"/>
        <w:bottom w:val="none" w:sz="0" w:space="0" w:color="auto"/>
        <w:right w:val="none" w:sz="0" w:space="0" w:color="auto"/>
      </w:divBdr>
      <w:divsChild>
        <w:div w:id="783966771">
          <w:marLeft w:val="0"/>
          <w:marRight w:val="0"/>
          <w:marTop w:val="0"/>
          <w:marBottom w:val="0"/>
          <w:divBdr>
            <w:top w:val="none" w:sz="0" w:space="0" w:color="auto"/>
            <w:left w:val="none" w:sz="0" w:space="0" w:color="auto"/>
            <w:bottom w:val="none" w:sz="0" w:space="0" w:color="auto"/>
            <w:right w:val="none" w:sz="0" w:space="0" w:color="auto"/>
          </w:divBdr>
          <w:divsChild>
            <w:div w:id="357589924">
              <w:marLeft w:val="0"/>
              <w:marRight w:val="0"/>
              <w:marTop w:val="0"/>
              <w:marBottom w:val="0"/>
              <w:divBdr>
                <w:top w:val="none" w:sz="0" w:space="0" w:color="auto"/>
                <w:left w:val="none" w:sz="0" w:space="0" w:color="auto"/>
                <w:bottom w:val="none" w:sz="0" w:space="0" w:color="auto"/>
                <w:right w:val="none" w:sz="0" w:space="0" w:color="auto"/>
              </w:divBdr>
              <w:divsChild>
                <w:div w:id="2088532280">
                  <w:marLeft w:val="0"/>
                  <w:marRight w:val="0"/>
                  <w:marTop w:val="0"/>
                  <w:marBottom w:val="0"/>
                  <w:divBdr>
                    <w:top w:val="none" w:sz="0" w:space="0" w:color="auto"/>
                    <w:left w:val="none" w:sz="0" w:space="0" w:color="auto"/>
                    <w:bottom w:val="none" w:sz="0" w:space="0" w:color="auto"/>
                    <w:right w:val="none" w:sz="0" w:space="0" w:color="auto"/>
                  </w:divBdr>
                  <w:divsChild>
                    <w:div w:id="236979857">
                      <w:marLeft w:val="0"/>
                      <w:marRight w:val="0"/>
                      <w:marTop w:val="0"/>
                      <w:marBottom w:val="0"/>
                      <w:divBdr>
                        <w:top w:val="none" w:sz="0" w:space="0" w:color="auto"/>
                        <w:left w:val="none" w:sz="0" w:space="0" w:color="auto"/>
                        <w:bottom w:val="none" w:sz="0" w:space="0" w:color="auto"/>
                        <w:right w:val="none" w:sz="0" w:space="0" w:color="auto"/>
                      </w:divBdr>
                      <w:divsChild>
                        <w:div w:id="853812320">
                          <w:marLeft w:val="0"/>
                          <w:marRight w:val="0"/>
                          <w:marTop w:val="0"/>
                          <w:marBottom w:val="0"/>
                          <w:divBdr>
                            <w:top w:val="none" w:sz="0" w:space="0" w:color="auto"/>
                            <w:left w:val="none" w:sz="0" w:space="0" w:color="auto"/>
                            <w:bottom w:val="none" w:sz="0" w:space="0" w:color="auto"/>
                            <w:right w:val="none" w:sz="0" w:space="0" w:color="auto"/>
                          </w:divBdr>
                          <w:divsChild>
                            <w:div w:id="1278022432">
                              <w:marLeft w:val="0"/>
                              <w:marRight w:val="0"/>
                              <w:marTop w:val="0"/>
                              <w:marBottom w:val="0"/>
                              <w:divBdr>
                                <w:top w:val="none" w:sz="0" w:space="0" w:color="auto"/>
                                <w:left w:val="none" w:sz="0" w:space="0" w:color="auto"/>
                                <w:bottom w:val="none" w:sz="0" w:space="0" w:color="auto"/>
                                <w:right w:val="none" w:sz="0" w:space="0" w:color="auto"/>
                              </w:divBdr>
                              <w:divsChild>
                                <w:div w:id="1196577753">
                                  <w:marLeft w:val="0"/>
                                  <w:marRight w:val="0"/>
                                  <w:marTop w:val="0"/>
                                  <w:marBottom w:val="0"/>
                                  <w:divBdr>
                                    <w:top w:val="none" w:sz="0" w:space="0" w:color="auto"/>
                                    <w:left w:val="none" w:sz="0" w:space="0" w:color="auto"/>
                                    <w:bottom w:val="none" w:sz="0" w:space="0" w:color="auto"/>
                                    <w:right w:val="none" w:sz="0" w:space="0" w:color="auto"/>
                                  </w:divBdr>
                                  <w:divsChild>
                                    <w:div w:id="1091120159">
                                      <w:marLeft w:val="0"/>
                                      <w:marRight w:val="0"/>
                                      <w:marTop w:val="0"/>
                                      <w:marBottom w:val="0"/>
                                      <w:divBdr>
                                        <w:top w:val="none" w:sz="0" w:space="0" w:color="auto"/>
                                        <w:left w:val="none" w:sz="0" w:space="0" w:color="auto"/>
                                        <w:bottom w:val="none" w:sz="0" w:space="0" w:color="auto"/>
                                        <w:right w:val="none" w:sz="0" w:space="0" w:color="auto"/>
                                      </w:divBdr>
                                      <w:divsChild>
                                        <w:div w:id="45031771">
                                          <w:marLeft w:val="0"/>
                                          <w:marRight w:val="0"/>
                                          <w:marTop w:val="0"/>
                                          <w:marBottom w:val="0"/>
                                          <w:divBdr>
                                            <w:top w:val="none" w:sz="0" w:space="0" w:color="auto"/>
                                            <w:left w:val="none" w:sz="0" w:space="0" w:color="auto"/>
                                            <w:bottom w:val="none" w:sz="0" w:space="0" w:color="auto"/>
                                            <w:right w:val="none" w:sz="0" w:space="0" w:color="auto"/>
                                          </w:divBdr>
                                          <w:divsChild>
                                            <w:div w:id="839613038">
                                              <w:marLeft w:val="0"/>
                                              <w:marRight w:val="0"/>
                                              <w:marTop w:val="0"/>
                                              <w:marBottom w:val="0"/>
                                              <w:divBdr>
                                                <w:top w:val="none" w:sz="0" w:space="0" w:color="auto"/>
                                                <w:left w:val="none" w:sz="0" w:space="0" w:color="auto"/>
                                                <w:bottom w:val="none" w:sz="0" w:space="0" w:color="auto"/>
                                                <w:right w:val="none" w:sz="0" w:space="0" w:color="auto"/>
                                              </w:divBdr>
                                              <w:divsChild>
                                                <w:div w:id="901869193">
                                                  <w:marLeft w:val="0"/>
                                                  <w:marRight w:val="0"/>
                                                  <w:marTop w:val="0"/>
                                                  <w:marBottom w:val="0"/>
                                                  <w:divBdr>
                                                    <w:top w:val="none" w:sz="0" w:space="0" w:color="auto"/>
                                                    <w:left w:val="none" w:sz="0" w:space="0" w:color="auto"/>
                                                    <w:bottom w:val="none" w:sz="0" w:space="0" w:color="auto"/>
                                                    <w:right w:val="none" w:sz="0" w:space="0" w:color="auto"/>
                                                  </w:divBdr>
                                                  <w:divsChild>
                                                    <w:div w:id="466968881">
                                                      <w:marLeft w:val="0"/>
                                                      <w:marRight w:val="0"/>
                                                      <w:marTop w:val="0"/>
                                                      <w:marBottom w:val="0"/>
                                                      <w:divBdr>
                                                        <w:top w:val="none" w:sz="0" w:space="0" w:color="auto"/>
                                                        <w:left w:val="none" w:sz="0" w:space="0" w:color="auto"/>
                                                        <w:bottom w:val="none" w:sz="0" w:space="0" w:color="auto"/>
                                                        <w:right w:val="none" w:sz="0" w:space="0" w:color="auto"/>
                                                      </w:divBdr>
                                                      <w:divsChild>
                                                        <w:div w:id="49430159">
                                                          <w:marLeft w:val="0"/>
                                                          <w:marRight w:val="0"/>
                                                          <w:marTop w:val="0"/>
                                                          <w:marBottom w:val="0"/>
                                                          <w:divBdr>
                                                            <w:top w:val="none" w:sz="0" w:space="0" w:color="auto"/>
                                                            <w:left w:val="none" w:sz="0" w:space="0" w:color="auto"/>
                                                            <w:bottom w:val="none" w:sz="0" w:space="0" w:color="auto"/>
                                                            <w:right w:val="none" w:sz="0" w:space="0" w:color="auto"/>
                                                          </w:divBdr>
                                                          <w:divsChild>
                                                            <w:div w:id="160788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8961282">
      <w:bodyDiv w:val="1"/>
      <w:marLeft w:val="0"/>
      <w:marRight w:val="0"/>
      <w:marTop w:val="0"/>
      <w:marBottom w:val="0"/>
      <w:divBdr>
        <w:top w:val="none" w:sz="0" w:space="0" w:color="auto"/>
        <w:left w:val="none" w:sz="0" w:space="0" w:color="auto"/>
        <w:bottom w:val="none" w:sz="0" w:space="0" w:color="auto"/>
        <w:right w:val="none" w:sz="0" w:space="0" w:color="auto"/>
      </w:divBdr>
      <w:divsChild>
        <w:div w:id="1614707440">
          <w:marLeft w:val="0"/>
          <w:marRight w:val="0"/>
          <w:marTop w:val="0"/>
          <w:marBottom w:val="0"/>
          <w:divBdr>
            <w:top w:val="none" w:sz="0" w:space="0" w:color="auto"/>
            <w:left w:val="none" w:sz="0" w:space="0" w:color="auto"/>
            <w:bottom w:val="none" w:sz="0" w:space="0" w:color="auto"/>
            <w:right w:val="none" w:sz="0" w:space="0" w:color="auto"/>
          </w:divBdr>
          <w:divsChild>
            <w:div w:id="501431443">
              <w:marLeft w:val="0"/>
              <w:marRight w:val="0"/>
              <w:marTop w:val="0"/>
              <w:marBottom w:val="0"/>
              <w:divBdr>
                <w:top w:val="none" w:sz="0" w:space="0" w:color="auto"/>
                <w:left w:val="none" w:sz="0" w:space="0" w:color="auto"/>
                <w:bottom w:val="none" w:sz="0" w:space="0" w:color="auto"/>
                <w:right w:val="none" w:sz="0" w:space="0" w:color="auto"/>
              </w:divBdr>
              <w:divsChild>
                <w:div w:id="1928418287">
                  <w:marLeft w:val="0"/>
                  <w:marRight w:val="0"/>
                  <w:marTop w:val="0"/>
                  <w:marBottom w:val="0"/>
                  <w:divBdr>
                    <w:top w:val="none" w:sz="0" w:space="0" w:color="auto"/>
                    <w:left w:val="none" w:sz="0" w:space="0" w:color="auto"/>
                    <w:bottom w:val="none" w:sz="0" w:space="0" w:color="auto"/>
                    <w:right w:val="none" w:sz="0" w:space="0" w:color="auto"/>
                  </w:divBdr>
                  <w:divsChild>
                    <w:div w:id="1113288134">
                      <w:marLeft w:val="0"/>
                      <w:marRight w:val="0"/>
                      <w:marTop w:val="0"/>
                      <w:marBottom w:val="0"/>
                      <w:divBdr>
                        <w:top w:val="none" w:sz="0" w:space="0" w:color="auto"/>
                        <w:left w:val="none" w:sz="0" w:space="0" w:color="auto"/>
                        <w:bottom w:val="none" w:sz="0" w:space="0" w:color="auto"/>
                        <w:right w:val="none" w:sz="0" w:space="0" w:color="auto"/>
                      </w:divBdr>
                      <w:divsChild>
                        <w:div w:id="49312544">
                          <w:marLeft w:val="0"/>
                          <w:marRight w:val="0"/>
                          <w:marTop w:val="0"/>
                          <w:marBottom w:val="0"/>
                          <w:divBdr>
                            <w:top w:val="none" w:sz="0" w:space="0" w:color="auto"/>
                            <w:left w:val="none" w:sz="0" w:space="0" w:color="auto"/>
                            <w:bottom w:val="none" w:sz="0" w:space="0" w:color="auto"/>
                            <w:right w:val="none" w:sz="0" w:space="0" w:color="auto"/>
                          </w:divBdr>
                          <w:divsChild>
                            <w:div w:id="1779982339">
                              <w:marLeft w:val="0"/>
                              <w:marRight w:val="0"/>
                              <w:marTop w:val="0"/>
                              <w:marBottom w:val="0"/>
                              <w:divBdr>
                                <w:top w:val="none" w:sz="0" w:space="0" w:color="auto"/>
                                <w:left w:val="none" w:sz="0" w:space="0" w:color="auto"/>
                                <w:bottom w:val="none" w:sz="0" w:space="0" w:color="auto"/>
                                <w:right w:val="none" w:sz="0" w:space="0" w:color="auto"/>
                              </w:divBdr>
                              <w:divsChild>
                                <w:div w:id="1414012592">
                                  <w:marLeft w:val="0"/>
                                  <w:marRight w:val="0"/>
                                  <w:marTop w:val="0"/>
                                  <w:marBottom w:val="0"/>
                                  <w:divBdr>
                                    <w:top w:val="none" w:sz="0" w:space="0" w:color="auto"/>
                                    <w:left w:val="none" w:sz="0" w:space="0" w:color="auto"/>
                                    <w:bottom w:val="none" w:sz="0" w:space="0" w:color="auto"/>
                                    <w:right w:val="none" w:sz="0" w:space="0" w:color="auto"/>
                                  </w:divBdr>
                                  <w:divsChild>
                                    <w:div w:id="1549949010">
                                      <w:marLeft w:val="0"/>
                                      <w:marRight w:val="0"/>
                                      <w:marTop w:val="0"/>
                                      <w:marBottom w:val="0"/>
                                      <w:divBdr>
                                        <w:top w:val="none" w:sz="0" w:space="0" w:color="auto"/>
                                        <w:left w:val="none" w:sz="0" w:space="0" w:color="auto"/>
                                        <w:bottom w:val="none" w:sz="0" w:space="0" w:color="auto"/>
                                        <w:right w:val="none" w:sz="0" w:space="0" w:color="auto"/>
                                      </w:divBdr>
                                      <w:divsChild>
                                        <w:div w:id="390035874">
                                          <w:marLeft w:val="0"/>
                                          <w:marRight w:val="0"/>
                                          <w:marTop w:val="0"/>
                                          <w:marBottom w:val="0"/>
                                          <w:divBdr>
                                            <w:top w:val="none" w:sz="0" w:space="0" w:color="auto"/>
                                            <w:left w:val="none" w:sz="0" w:space="0" w:color="auto"/>
                                            <w:bottom w:val="none" w:sz="0" w:space="0" w:color="auto"/>
                                            <w:right w:val="none" w:sz="0" w:space="0" w:color="auto"/>
                                          </w:divBdr>
                                          <w:divsChild>
                                            <w:div w:id="2056461141">
                                              <w:marLeft w:val="0"/>
                                              <w:marRight w:val="0"/>
                                              <w:marTop w:val="0"/>
                                              <w:marBottom w:val="0"/>
                                              <w:divBdr>
                                                <w:top w:val="none" w:sz="0" w:space="0" w:color="auto"/>
                                                <w:left w:val="none" w:sz="0" w:space="0" w:color="auto"/>
                                                <w:bottom w:val="none" w:sz="0" w:space="0" w:color="auto"/>
                                                <w:right w:val="none" w:sz="0" w:space="0" w:color="auto"/>
                                              </w:divBdr>
                                              <w:divsChild>
                                                <w:div w:id="1909487801">
                                                  <w:marLeft w:val="0"/>
                                                  <w:marRight w:val="0"/>
                                                  <w:marTop w:val="0"/>
                                                  <w:marBottom w:val="0"/>
                                                  <w:divBdr>
                                                    <w:top w:val="none" w:sz="0" w:space="0" w:color="auto"/>
                                                    <w:left w:val="none" w:sz="0" w:space="0" w:color="auto"/>
                                                    <w:bottom w:val="none" w:sz="0" w:space="0" w:color="auto"/>
                                                    <w:right w:val="none" w:sz="0" w:space="0" w:color="auto"/>
                                                  </w:divBdr>
                                                  <w:divsChild>
                                                    <w:div w:id="1790733789">
                                                      <w:marLeft w:val="0"/>
                                                      <w:marRight w:val="0"/>
                                                      <w:marTop w:val="0"/>
                                                      <w:marBottom w:val="0"/>
                                                      <w:divBdr>
                                                        <w:top w:val="none" w:sz="0" w:space="0" w:color="auto"/>
                                                        <w:left w:val="none" w:sz="0" w:space="0" w:color="auto"/>
                                                        <w:bottom w:val="none" w:sz="0" w:space="0" w:color="auto"/>
                                                        <w:right w:val="none" w:sz="0" w:space="0" w:color="auto"/>
                                                      </w:divBdr>
                                                      <w:divsChild>
                                                        <w:div w:id="1676959280">
                                                          <w:marLeft w:val="0"/>
                                                          <w:marRight w:val="0"/>
                                                          <w:marTop w:val="0"/>
                                                          <w:marBottom w:val="0"/>
                                                          <w:divBdr>
                                                            <w:top w:val="none" w:sz="0" w:space="0" w:color="auto"/>
                                                            <w:left w:val="none" w:sz="0" w:space="0" w:color="auto"/>
                                                            <w:bottom w:val="none" w:sz="0" w:space="0" w:color="auto"/>
                                                            <w:right w:val="none" w:sz="0" w:space="0" w:color="auto"/>
                                                          </w:divBdr>
                                                          <w:divsChild>
                                                            <w:div w:id="1964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rah\Desktop\Network%20Forensics%20Project.docx" TargetMode="External"/><Relationship Id="rId21" Type="http://schemas.openxmlformats.org/officeDocument/2006/relationships/hyperlink" Target="file:///C:\Users\alrah\Desktop\Network%20Forensics%20Project.docx" TargetMode="External"/><Relationship Id="rId42" Type="http://schemas.openxmlformats.org/officeDocument/2006/relationships/hyperlink" Target="file:///C:\Users\alrah\Desktop\Network%20Forensics%20Project.docx"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file:///C:\Users\alrah\Desktop\Network%20Forensics%20Project.docx" TargetMode="External"/><Relationship Id="rId107" Type="http://schemas.openxmlformats.org/officeDocument/2006/relationships/hyperlink" Target="https://www.youtube.com/watch?v=cVTUeEoJgEg" TargetMode="External"/><Relationship Id="rId11" Type="http://schemas.microsoft.com/office/2007/relationships/hdphoto" Target="media/hdphoto2.wdp"/><Relationship Id="rId32" Type="http://schemas.openxmlformats.org/officeDocument/2006/relationships/hyperlink" Target="file:///C:\Users\alrah\Desktop\Network%20Forensics%20Project.docx" TargetMode="External"/><Relationship Id="rId37" Type="http://schemas.openxmlformats.org/officeDocument/2006/relationships/hyperlink" Target="file:///C:\Users\alrah\Desktop\Network%20Forensics%20Project.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yperlink" Target="https://www.youtube.com/watch?v=2zLmdXQitF4"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file:///C:\Users\alrah\Desktop\Network%20Forensics%20Project.docx" TargetMode="External"/><Relationship Id="rId27" Type="http://schemas.openxmlformats.org/officeDocument/2006/relationships/hyperlink" Target="file:///C:\Users\alrah\Desktop\Network%20Forensics%20Project.docx" TargetMode="External"/><Relationship Id="rId43" Type="http://schemas.openxmlformats.org/officeDocument/2006/relationships/hyperlink" Target="file:///C:\Users\alrah\Desktop\Network%20Forensics%20Project.docx" TargetMode="External"/><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file:///C:\Users\alrah\Desktop\Network%20Forensics%20Project.docx" TargetMode="External"/><Relationship Id="rId17" Type="http://schemas.openxmlformats.org/officeDocument/2006/relationships/hyperlink" Target="file:///C:\Users\alrah\Desktop\Network%20Forensics%20Project.docx" TargetMode="External"/><Relationship Id="rId33" Type="http://schemas.openxmlformats.org/officeDocument/2006/relationships/hyperlink" Target="file:///C:\Users\alrah\Desktop\Network%20Forensics%20Project.docx" TargetMode="External"/><Relationship Id="rId38" Type="http://schemas.openxmlformats.org/officeDocument/2006/relationships/hyperlink" Target="file:///C:\Users\alrah\Desktop\Network%20Forensics%20Project.docx" TargetMode="External"/><Relationship Id="rId59" Type="http://schemas.openxmlformats.org/officeDocument/2006/relationships/image" Target="media/image16.png"/><Relationship Id="rId103" Type="http://schemas.openxmlformats.org/officeDocument/2006/relationships/hyperlink" Target="https://www.freecodecamp.org/news/crack-passwords-using-john-the-ripper-pentesting-tutorial/" TargetMode="External"/><Relationship Id="rId108" Type="http://schemas.openxmlformats.org/officeDocument/2006/relationships/footer" Target="footer1.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rah\Desktop\Network%20Forensics%20Project.docx" TargetMode="External"/><Relationship Id="rId23" Type="http://schemas.openxmlformats.org/officeDocument/2006/relationships/hyperlink" Target="file:///C:\Users\alrah\Desktop\Network%20Forensics%20Project.docx" TargetMode="External"/><Relationship Id="rId28" Type="http://schemas.openxmlformats.org/officeDocument/2006/relationships/hyperlink" Target="file:///C:\Users\alrah\Desktop\Network%20Forensics%20Project.docx" TargetMode="External"/><Relationship Id="rId36" Type="http://schemas.openxmlformats.org/officeDocument/2006/relationships/hyperlink" Target="file:///C:\Users\alrah\Desktop\Network%20Forensics%20Project.docx" TargetMode="External"/><Relationship Id="rId49" Type="http://schemas.openxmlformats.org/officeDocument/2006/relationships/image" Target="media/image6.png"/><Relationship Id="rId57" Type="http://schemas.openxmlformats.org/officeDocument/2006/relationships/image" Target="media/image14.png"/><Relationship Id="rId106" Type="http://schemas.openxmlformats.org/officeDocument/2006/relationships/hyperlink" Target="https://www.thesslstore.com/blog/everything-you-need-to-know-about-arp-spoofing/" TargetMode="External"/><Relationship Id="rId10" Type="http://schemas.openxmlformats.org/officeDocument/2006/relationships/image" Target="media/image2.png"/><Relationship Id="rId31" Type="http://schemas.openxmlformats.org/officeDocument/2006/relationships/hyperlink" Target="file:///C:\Users\alrah\Desktop\Network%20Forensics%20Project.docx" TargetMode="External"/><Relationship Id="rId44" Type="http://schemas.openxmlformats.org/officeDocument/2006/relationships/hyperlink" Target="file:///C:\Users\alrah\Desktop\Network%20Forensics%20Project.docx"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C:\Users\alrah\Desktop\Network%20Forensics%20Project.docx" TargetMode="External"/><Relationship Id="rId18" Type="http://schemas.openxmlformats.org/officeDocument/2006/relationships/hyperlink" Target="file:///C:\Users\alrah\Desktop\Network%20Forensics%20Project.docx" TargetMode="External"/><Relationship Id="rId39" Type="http://schemas.openxmlformats.org/officeDocument/2006/relationships/hyperlink" Target="file:///C:\Users\alrah\Desktop\Network%20Forensics%20Project.docx" TargetMode="External"/><Relationship Id="rId109" Type="http://schemas.openxmlformats.org/officeDocument/2006/relationships/fontTable" Target="fontTable.xml"/><Relationship Id="rId34" Type="http://schemas.openxmlformats.org/officeDocument/2006/relationships/hyperlink" Target="file:///C:\Users\alrah\Desktop\Network%20Forensics%20Project.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hyperlink" Target="https://infosecscout.com/john-the-ripper-on-kali-linux/"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C:\Users\alrah\Desktop\Network%20Forensics%20Project.docx" TargetMode="External"/><Relationship Id="rId24" Type="http://schemas.openxmlformats.org/officeDocument/2006/relationships/hyperlink" Target="file:///C:\Users\alrah\Desktop\Network%20Forensics%20Project.docx" TargetMode="External"/><Relationship Id="rId40" Type="http://schemas.openxmlformats.org/officeDocument/2006/relationships/hyperlink" Target="file:///C:\Users\alrah\Desktop\Network%20Forensics%20Project.docx" TargetMode="External"/><Relationship Id="rId45" Type="http://schemas.openxmlformats.org/officeDocument/2006/relationships/hyperlink" Target="file:///C:\Users\alrah\Desktop\Network%20Forensics%20Project.docx" TargetMode="External"/><Relationship Id="rId66" Type="http://schemas.openxmlformats.org/officeDocument/2006/relationships/image" Target="media/image23.png"/><Relationship Id="rId87" Type="http://schemas.openxmlformats.org/officeDocument/2006/relationships/image" Target="media/image44.png"/><Relationship Id="rId110" Type="http://schemas.microsoft.com/office/2011/relationships/people" Target="people.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C:\Users\alrah\Desktop\Network%20Forensics%20Project.docx" TargetMode="External"/><Relationship Id="rId14" Type="http://schemas.openxmlformats.org/officeDocument/2006/relationships/hyperlink" Target="file:///C:\Users\alrah\Desktop\Network%20Forensics%20Project.docx" TargetMode="External"/><Relationship Id="rId30" Type="http://schemas.openxmlformats.org/officeDocument/2006/relationships/hyperlink" Target="file:///C:\Users\alrah\Desktop\Network%20Forensics%20Project.docx" TargetMode="External"/><Relationship Id="rId35" Type="http://schemas.openxmlformats.org/officeDocument/2006/relationships/hyperlink" Target="file:///C:\Users\alrah\Desktop\Network%20Forensics%20Project.docx"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hyperlink" Target="https://www.md5hashgenerator.com/" TargetMode="External"/><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C:\Users\alrah\Desktop\Network%20Forensics%20Project.docx" TargetMode="External"/><Relationship Id="rId46" Type="http://schemas.openxmlformats.org/officeDocument/2006/relationships/image" Target="media/image3.png"/><Relationship Id="rId67" Type="http://schemas.openxmlformats.org/officeDocument/2006/relationships/image" Target="media/image24.png"/><Relationship Id="rId20" Type="http://schemas.openxmlformats.org/officeDocument/2006/relationships/hyperlink" Target="file:///C:\Users\alrah\Desktop\Network%20Forensics%20Project.docx" TargetMode="External"/><Relationship Id="rId41" Type="http://schemas.openxmlformats.org/officeDocument/2006/relationships/hyperlink" Target="file:///C:\Users\alrah\Desktop\Network%20Forensics%20Project.docx"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2A725-A860-4CBA-92FF-B0EBFA298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35</Pages>
  <Words>4163</Words>
  <Characters>23732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Rahaf Ahmed Alaseel</dc:creator>
  <cp:keywords/>
  <dc:description/>
  <cp:lastModifiedBy>Rahaf Ahmed Alaseel</cp:lastModifiedBy>
  <cp:revision>10</cp:revision>
  <dcterms:created xsi:type="dcterms:W3CDTF">2023-06-13T20:58:00Z</dcterms:created>
  <dcterms:modified xsi:type="dcterms:W3CDTF">2023-06-14T18:33:00Z</dcterms:modified>
</cp:coreProperties>
</file>